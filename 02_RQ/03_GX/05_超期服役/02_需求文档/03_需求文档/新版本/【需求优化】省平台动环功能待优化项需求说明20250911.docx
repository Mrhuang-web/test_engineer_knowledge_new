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rPr>
          <w:rFonts w:hint="default"/>
          <w:lang w:val="en-US" w:eastAsia="zh-CN"/>
        </w:rPr>
      </w:pPr>
    </w:p>
    <w:p>
      <w:pPr>
        <w:pStyle w:val="2"/>
        <w:bidi w:val="0"/>
        <w:jc w:val="center"/>
        <w:rPr>
          <w:rFonts w:hint="default"/>
          <w:lang w:val="en-US" w:eastAsia="zh-CN"/>
        </w:rPr>
      </w:pPr>
      <w:r>
        <w:rPr>
          <w:rFonts w:hint="eastAsia"/>
          <w:lang w:val="en-US" w:eastAsia="zh-CN"/>
        </w:rPr>
        <w:t>省动环平台功能优化及新增需求说明</w:t>
      </w:r>
    </w:p>
    <w:p>
      <w:pPr>
        <w:rPr>
          <w:rFonts w:hint="default"/>
          <w:lang w:val="en-US" w:eastAsia="zh-CN"/>
        </w:rPr>
      </w:pPr>
      <w:r>
        <w:rPr>
          <w:rFonts w:hint="eastAsia"/>
          <w:lang w:val="en-US" w:eastAsia="zh-CN"/>
        </w:rPr>
        <w:t>各项需求汇总清单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4745"/>
        <w:gridCol w:w="1048"/>
        <w:gridCol w:w="1134"/>
        <w:gridCol w:w="838"/>
        <w:gridCol w:w="1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jc w:val="center"/>
              <w:rPr>
                <w:rFonts w:hint="default"/>
                <w:b/>
                <w:bCs/>
                <w:sz w:val="18"/>
                <w:szCs w:val="18"/>
                <w:vertAlign w:val="baseline"/>
                <w:lang w:val="en-US" w:eastAsia="zh-CN"/>
              </w:rPr>
            </w:pPr>
            <w:r>
              <w:rPr>
                <w:rFonts w:hint="eastAsia"/>
                <w:b/>
                <w:bCs/>
                <w:sz w:val="18"/>
                <w:szCs w:val="18"/>
                <w:vertAlign w:val="baseline"/>
                <w:lang w:val="en-US" w:eastAsia="zh-CN"/>
              </w:rPr>
              <w:t>序号</w:t>
            </w:r>
          </w:p>
        </w:tc>
        <w:tc>
          <w:tcPr>
            <w:tcW w:w="4745" w:type="dxa"/>
          </w:tcPr>
          <w:p>
            <w:pPr>
              <w:jc w:val="center"/>
              <w:rPr>
                <w:rFonts w:hint="default"/>
                <w:b/>
                <w:bCs/>
                <w:sz w:val="18"/>
                <w:szCs w:val="18"/>
                <w:vertAlign w:val="baseline"/>
                <w:lang w:val="en-US" w:eastAsia="zh-CN"/>
              </w:rPr>
            </w:pPr>
            <w:r>
              <w:rPr>
                <w:rFonts w:hint="eastAsia"/>
                <w:b/>
                <w:bCs/>
                <w:sz w:val="18"/>
                <w:szCs w:val="18"/>
                <w:vertAlign w:val="baseline"/>
                <w:lang w:val="en-US" w:eastAsia="zh-CN"/>
              </w:rPr>
              <w:t>需求名称</w:t>
            </w:r>
          </w:p>
        </w:tc>
        <w:tc>
          <w:tcPr>
            <w:tcW w:w="1048" w:type="dxa"/>
          </w:tcPr>
          <w:p>
            <w:pPr>
              <w:jc w:val="center"/>
              <w:rPr>
                <w:rFonts w:hint="default"/>
                <w:b/>
                <w:bCs/>
                <w:sz w:val="18"/>
                <w:szCs w:val="18"/>
                <w:vertAlign w:val="baseline"/>
                <w:lang w:val="en-US" w:eastAsia="zh-CN"/>
              </w:rPr>
            </w:pPr>
            <w:r>
              <w:rPr>
                <w:rFonts w:hint="eastAsia"/>
                <w:b/>
                <w:bCs/>
                <w:sz w:val="18"/>
                <w:szCs w:val="18"/>
                <w:vertAlign w:val="baseline"/>
                <w:lang w:val="en-US" w:eastAsia="zh-CN"/>
              </w:rPr>
              <w:t>类别</w:t>
            </w:r>
          </w:p>
        </w:tc>
        <w:tc>
          <w:tcPr>
            <w:tcW w:w="1134" w:type="dxa"/>
          </w:tcPr>
          <w:p>
            <w:pPr>
              <w:jc w:val="center"/>
              <w:rPr>
                <w:rFonts w:hint="default"/>
                <w:b/>
                <w:bCs/>
                <w:sz w:val="18"/>
                <w:szCs w:val="18"/>
                <w:vertAlign w:val="baseline"/>
                <w:lang w:val="en-US" w:eastAsia="zh-CN"/>
              </w:rPr>
            </w:pPr>
            <w:r>
              <w:rPr>
                <w:rFonts w:hint="eastAsia"/>
                <w:b/>
                <w:bCs/>
                <w:sz w:val="18"/>
                <w:szCs w:val="18"/>
                <w:vertAlign w:val="baseline"/>
                <w:lang w:val="en-US" w:eastAsia="zh-CN"/>
              </w:rPr>
              <w:t>需求状态</w:t>
            </w:r>
          </w:p>
        </w:tc>
        <w:tc>
          <w:tcPr>
            <w:tcW w:w="838" w:type="dxa"/>
          </w:tcPr>
          <w:p>
            <w:pPr>
              <w:jc w:val="center"/>
              <w:rPr>
                <w:rFonts w:hint="default"/>
                <w:b/>
                <w:bCs/>
                <w:sz w:val="18"/>
                <w:szCs w:val="18"/>
                <w:vertAlign w:val="baseline"/>
                <w:lang w:val="en-US" w:eastAsia="zh-CN"/>
              </w:rPr>
            </w:pPr>
            <w:r>
              <w:rPr>
                <w:rFonts w:hint="eastAsia"/>
                <w:b/>
                <w:bCs/>
                <w:sz w:val="18"/>
                <w:szCs w:val="18"/>
                <w:vertAlign w:val="baseline"/>
                <w:lang w:val="en-US" w:eastAsia="zh-CN"/>
              </w:rPr>
              <w:t>版本</w:t>
            </w:r>
          </w:p>
        </w:tc>
        <w:tc>
          <w:tcPr>
            <w:tcW w:w="1449" w:type="dxa"/>
          </w:tcPr>
          <w:p>
            <w:pPr>
              <w:jc w:val="center"/>
              <w:rPr>
                <w:rFonts w:hint="default"/>
                <w:b/>
                <w:bCs/>
                <w:sz w:val="18"/>
                <w:szCs w:val="18"/>
                <w:vertAlign w:val="baseline"/>
                <w:lang w:val="en-US" w:eastAsia="zh-CN"/>
              </w:rPr>
            </w:pPr>
            <w:r>
              <w:rPr>
                <w:rFonts w:hint="eastAsia"/>
                <w:b/>
                <w:bCs/>
                <w:sz w:val="18"/>
                <w:szCs w:val="18"/>
                <w:vertAlign w:val="baseline"/>
                <w:lang w:val="en-US" w:eastAsia="zh-CN"/>
              </w:rPr>
              <w:t>评审时间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jc w:val="center"/>
              <w:rPr>
                <w:rFonts w:hint="default"/>
                <w:sz w:val="18"/>
                <w:szCs w:val="18"/>
                <w:vertAlign w:val="baseline"/>
                <w:lang w:val="en-US" w:eastAsia="zh-CN"/>
              </w:rPr>
            </w:pPr>
            <w:r>
              <w:rPr>
                <w:rFonts w:hint="eastAsia"/>
                <w:sz w:val="18"/>
                <w:szCs w:val="18"/>
                <w:vertAlign w:val="baseline"/>
                <w:lang w:val="en-US" w:eastAsia="zh-CN"/>
              </w:rPr>
              <w:t>1</w:t>
            </w:r>
          </w:p>
        </w:tc>
        <w:tc>
          <w:tcPr>
            <w:tcW w:w="4745" w:type="dxa"/>
          </w:tcPr>
          <w:p>
            <w:pPr>
              <w:rPr>
                <w:rFonts w:hint="default"/>
                <w:sz w:val="18"/>
                <w:szCs w:val="18"/>
                <w:vertAlign w:val="baseline"/>
                <w:lang w:val="en-US" w:eastAsia="zh-CN"/>
              </w:rPr>
            </w:pPr>
            <w:r>
              <w:rPr>
                <w:rFonts w:hint="eastAsia"/>
                <w:sz w:val="18"/>
                <w:szCs w:val="18"/>
                <w:vertAlign w:val="baseline"/>
                <w:lang w:val="en-US" w:eastAsia="zh-CN"/>
              </w:rPr>
              <w:t>1.1</w:t>
            </w:r>
            <w:r>
              <w:rPr>
                <w:rFonts w:hint="default"/>
                <w:sz w:val="18"/>
                <w:szCs w:val="18"/>
                <w:vertAlign w:val="baseline"/>
                <w:lang w:val="en-US" w:eastAsia="zh-CN"/>
              </w:rPr>
              <w:t>GEMC-YH-01-001个人工作台布局优化</w:t>
            </w:r>
          </w:p>
        </w:tc>
        <w:tc>
          <w:tcPr>
            <w:tcW w:w="1048" w:type="dxa"/>
          </w:tcPr>
          <w:p>
            <w:pPr>
              <w:jc w:val="center"/>
              <w:rPr>
                <w:rFonts w:hint="default"/>
                <w:sz w:val="18"/>
                <w:szCs w:val="18"/>
                <w:vertAlign w:val="baseline"/>
                <w:lang w:val="en-US" w:eastAsia="zh-CN"/>
              </w:rPr>
            </w:pPr>
            <w:r>
              <w:rPr>
                <w:rFonts w:hint="eastAsia"/>
                <w:sz w:val="18"/>
                <w:szCs w:val="18"/>
                <w:vertAlign w:val="baseline"/>
                <w:lang w:val="en-US" w:eastAsia="zh-CN"/>
              </w:rPr>
              <w:t>优化</w:t>
            </w:r>
          </w:p>
        </w:tc>
        <w:tc>
          <w:tcPr>
            <w:tcW w:w="1134" w:type="dxa"/>
          </w:tcPr>
          <w:p>
            <w:pPr>
              <w:jc w:val="center"/>
              <w:rPr>
                <w:rFonts w:hint="default"/>
                <w:sz w:val="18"/>
                <w:szCs w:val="18"/>
                <w:vertAlign w:val="baseline"/>
                <w:lang w:val="en-US" w:eastAsia="zh-CN"/>
              </w:rPr>
            </w:pPr>
            <w:r>
              <w:rPr>
                <w:rFonts w:hint="eastAsia"/>
                <w:sz w:val="18"/>
                <w:szCs w:val="18"/>
                <w:vertAlign w:val="baseline"/>
                <w:lang w:val="en-US" w:eastAsia="zh-CN"/>
              </w:rPr>
              <w:t>已评审</w:t>
            </w:r>
          </w:p>
        </w:tc>
        <w:tc>
          <w:tcPr>
            <w:tcW w:w="838" w:type="dxa"/>
          </w:tcPr>
          <w:p>
            <w:pPr>
              <w:jc w:val="center"/>
              <w:rPr>
                <w:rFonts w:hint="default"/>
                <w:sz w:val="18"/>
                <w:szCs w:val="18"/>
                <w:vertAlign w:val="baseline"/>
                <w:lang w:val="en-US" w:eastAsia="zh-CN"/>
              </w:rPr>
            </w:pPr>
            <w:r>
              <w:rPr>
                <w:rFonts w:hint="eastAsia"/>
                <w:sz w:val="18"/>
                <w:szCs w:val="18"/>
                <w:vertAlign w:val="baseline"/>
                <w:lang w:val="en-US" w:eastAsia="zh-CN"/>
              </w:rPr>
              <w:t>V1.0</w:t>
            </w:r>
          </w:p>
        </w:tc>
        <w:tc>
          <w:tcPr>
            <w:tcW w:w="1449" w:type="dxa"/>
          </w:tcPr>
          <w:p>
            <w:pPr>
              <w:rPr>
                <w:rFonts w:hint="default"/>
                <w:sz w:val="18"/>
                <w:szCs w:val="18"/>
                <w:vertAlign w:val="baseline"/>
                <w:lang w:val="en-US" w:eastAsia="zh-CN"/>
              </w:rPr>
            </w:pPr>
            <w:r>
              <w:rPr>
                <w:rFonts w:hint="eastAsia"/>
                <w:sz w:val="18"/>
                <w:szCs w:val="18"/>
                <w:vertAlign w:val="baseline"/>
                <w:lang w:val="en-US" w:eastAsia="zh-CN"/>
              </w:rPr>
              <w:t>2024-10-31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jc w:val="center"/>
              <w:rPr>
                <w:rFonts w:hint="default"/>
                <w:sz w:val="18"/>
                <w:szCs w:val="18"/>
                <w:vertAlign w:val="baseline"/>
                <w:lang w:val="en-US" w:eastAsia="zh-CN"/>
              </w:rPr>
            </w:pPr>
            <w:r>
              <w:rPr>
                <w:rFonts w:hint="eastAsia"/>
                <w:sz w:val="18"/>
                <w:szCs w:val="18"/>
                <w:vertAlign w:val="baseline"/>
                <w:lang w:val="en-US" w:eastAsia="zh-CN"/>
              </w:rPr>
              <w:t>2</w:t>
            </w:r>
          </w:p>
        </w:tc>
        <w:tc>
          <w:tcPr>
            <w:tcW w:w="4745" w:type="dxa"/>
          </w:tcPr>
          <w:p>
            <w:pPr>
              <w:rPr>
                <w:rFonts w:hint="default"/>
                <w:sz w:val="18"/>
                <w:szCs w:val="18"/>
                <w:vertAlign w:val="baseline"/>
                <w:lang w:val="en-US" w:eastAsia="zh-CN"/>
              </w:rPr>
            </w:pPr>
            <w:r>
              <w:rPr>
                <w:rFonts w:hint="eastAsia"/>
                <w:sz w:val="18"/>
                <w:szCs w:val="18"/>
                <w:vertAlign w:val="baseline"/>
                <w:lang w:val="en-US" w:eastAsia="zh-CN"/>
              </w:rPr>
              <w:t>1.2</w:t>
            </w:r>
            <w:r>
              <w:rPr>
                <w:rFonts w:hint="default"/>
                <w:sz w:val="18"/>
                <w:szCs w:val="18"/>
                <w:vertAlign w:val="baseline"/>
                <w:lang w:val="en-US" w:eastAsia="zh-CN"/>
              </w:rPr>
              <w:t>GEMC-YH-0</w:t>
            </w:r>
            <w:r>
              <w:rPr>
                <w:rFonts w:hint="eastAsia"/>
                <w:sz w:val="18"/>
                <w:szCs w:val="18"/>
                <w:vertAlign w:val="baseline"/>
                <w:lang w:val="en-US" w:eastAsia="zh-CN"/>
              </w:rPr>
              <w:t>1</w:t>
            </w:r>
            <w:r>
              <w:rPr>
                <w:rFonts w:hint="default"/>
                <w:sz w:val="18"/>
                <w:szCs w:val="18"/>
                <w:vertAlign w:val="baseline"/>
                <w:lang w:val="en-US" w:eastAsia="zh-CN"/>
              </w:rPr>
              <w:t>-00</w:t>
            </w:r>
            <w:r>
              <w:rPr>
                <w:rFonts w:hint="eastAsia"/>
                <w:sz w:val="18"/>
                <w:szCs w:val="18"/>
                <w:vertAlign w:val="baseline"/>
                <w:lang w:val="en-US" w:eastAsia="zh-CN"/>
              </w:rPr>
              <w:t>2</w:t>
            </w:r>
            <w:r>
              <w:rPr>
                <w:rFonts w:hint="default"/>
                <w:sz w:val="18"/>
                <w:szCs w:val="18"/>
                <w:vertAlign w:val="baseline"/>
                <w:lang w:val="en-US" w:eastAsia="zh-CN"/>
              </w:rPr>
              <w:t>个人中心下拉选项内容优化</w:t>
            </w:r>
          </w:p>
        </w:tc>
        <w:tc>
          <w:tcPr>
            <w:tcW w:w="1048" w:type="dxa"/>
          </w:tcPr>
          <w:p>
            <w:pPr>
              <w:jc w:val="center"/>
              <w:rPr>
                <w:rFonts w:hint="default"/>
                <w:sz w:val="18"/>
                <w:szCs w:val="18"/>
                <w:vertAlign w:val="baseline"/>
                <w:lang w:val="en-US" w:eastAsia="zh-CN"/>
              </w:rPr>
            </w:pPr>
            <w:r>
              <w:rPr>
                <w:rFonts w:hint="eastAsia"/>
                <w:sz w:val="18"/>
                <w:szCs w:val="18"/>
                <w:vertAlign w:val="baseline"/>
                <w:lang w:val="en-US" w:eastAsia="zh-CN"/>
              </w:rPr>
              <w:t>优化</w:t>
            </w:r>
          </w:p>
        </w:tc>
        <w:tc>
          <w:tcPr>
            <w:tcW w:w="1134" w:type="dxa"/>
          </w:tcPr>
          <w:p>
            <w:pPr>
              <w:jc w:val="center"/>
              <w:rPr>
                <w:rFonts w:hint="default"/>
                <w:sz w:val="18"/>
                <w:szCs w:val="18"/>
                <w:vertAlign w:val="baseline"/>
                <w:lang w:val="en-US" w:eastAsia="zh-CN"/>
              </w:rPr>
            </w:pPr>
            <w:r>
              <w:rPr>
                <w:rFonts w:hint="eastAsia"/>
                <w:sz w:val="18"/>
                <w:szCs w:val="18"/>
                <w:vertAlign w:val="baseline"/>
                <w:lang w:val="en-US" w:eastAsia="zh-CN"/>
              </w:rPr>
              <w:t>已评审</w:t>
            </w:r>
          </w:p>
        </w:tc>
        <w:tc>
          <w:tcPr>
            <w:tcW w:w="838" w:type="dxa"/>
          </w:tcPr>
          <w:p>
            <w:pPr>
              <w:jc w:val="center"/>
              <w:rPr>
                <w:rFonts w:hint="eastAsia"/>
                <w:sz w:val="18"/>
                <w:szCs w:val="18"/>
                <w:vertAlign w:val="baseline"/>
                <w:lang w:val="en-US" w:eastAsia="zh-CN"/>
              </w:rPr>
            </w:pPr>
            <w:r>
              <w:rPr>
                <w:rFonts w:hint="eastAsia"/>
                <w:sz w:val="18"/>
                <w:szCs w:val="18"/>
                <w:vertAlign w:val="baseline"/>
                <w:lang w:val="en-US" w:eastAsia="zh-CN"/>
              </w:rPr>
              <w:t>V1.0</w:t>
            </w:r>
          </w:p>
        </w:tc>
        <w:tc>
          <w:tcPr>
            <w:tcW w:w="1449" w:type="dxa"/>
          </w:tcPr>
          <w:p>
            <w:pPr>
              <w:rPr>
                <w:rFonts w:hint="default"/>
                <w:sz w:val="18"/>
                <w:szCs w:val="18"/>
                <w:vertAlign w:val="baseline"/>
                <w:lang w:val="en-US" w:eastAsia="zh-CN"/>
              </w:rPr>
            </w:pPr>
            <w:r>
              <w:rPr>
                <w:rFonts w:hint="eastAsia"/>
                <w:sz w:val="18"/>
                <w:szCs w:val="18"/>
                <w:vertAlign w:val="baseline"/>
                <w:lang w:val="en-US" w:eastAsia="zh-CN"/>
              </w:rPr>
              <w:t>2024-12-02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jc w:val="center"/>
              <w:rPr>
                <w:rFonts w:hint="default"/>
                <w:sz w:val="18"/>
                <w:szCs w:val="18"/>
                <w:vertAlign w:val="baseline"/>
                <w:lang w:val="en-US" w:eastAsia="zh-CN"/>
              </w:rPr>
            </w:pPr>
            <w:r>
              <w:rPr>
                <w:rFonts w:hint="eastAsia"/>
                <w:sz w:val="18"/>
                <w:szCs w:val="18"/>
                <w:vertAlign w:val="baseline"/>
                <w:lang w:val="en-US" w:eastAsia="zh-CN"/>
              </w:rPr>
              <w:t>3</w:t>
            </w:r>
          </w:p>
        </w:tc>
        <w:tc>
          <w:tcPr>
            <w:tcW w:w="4745" w:type="dxa"/>
          </w:tcPr>
          <w:p>
            <w:pPr>
              <w:rPr>
                <w:rFonts w:hint="default"/>
                <w:sz w:val="18"/>
                <w:szCs w:val="18"/>
                <w:highlight w:val="none"/>
                <w:vertAlign w:val="baseline"/>
                <w:lang w:val="en-US" w:eastAsia="zh-CN"/>
              </w:rPr>
            </w:pPr>
            <w:r>
              <w:rPr>
                <w:rFonts w:hint="eastAsia"/>
                <w:sz w:val="18"/>
                <w:szCs w:val="18"/>
                <w:highlight w:val="none"/>
                <w:lang w:val="en-US" w:eastAsia="zh-CN"/>
              </w:rPr>
              <w:t>1.3GEMC-YH-01-003监控视图关键设备统计数据优化</w:t>
            </w:r>
          </w:p>
        </w:tc>
        <w:tc>
          <w:tcPr>
            <w:tcW w:w="1048" w:type="dxa"/>
          </w:tcPr>
          <w:p>
            <w:pPr>
              <w:jc w:val="center"/>
              <w:rPr>
                <w:rFonts w:hint="default"/>
                <w:sz w:val="18"/>
                <w:szCs w:val="18"/>
                <w:vertAlign w:val="baseline"/>
                <w:lang w:val="en-US" w:eastAsia="zh-CN"/>
              </w:rPr>
            </w:pPr>
            <w:r>
              <w:rPr>
                <w:rFonts w:hint="eastAsia"/>
                <w:sz w:val="18"/>
                <w:szCs w:val="18"/>
                <w:vertAlign w:val="baseline"/>
                <w:lang w:val="en-US" w:eastAsia="zh-CN"/>
              </w:rPr>
              <w:t>优化</w:t>
            </w:r>
          </w:p>
        </w:tc>
        <w:tc>
          <w:tcPr>
            <w:tcW w:w="1134" w:type="dxa"/>
          </w:tcPr>
          <w:p>
            <w:pPr>
              <w:jc w:val="center"/>
              <w:rPr>
                <w:rFonts w:hint="default"/>
                <w:sz w:val="18"/>
                <w:szCs w:val="18"/>
                <w:vertAlign w:val="baseline"/>
                <w:lang w:val="en-US" w:eastAsia="zh-CN"/>
              </w:rPr>
            </w:pPr>
            <w:r>
              <w:rPr>
                <w:rFonts w:hint="eastAsia"/>
                <w:sz w:val="18"/>
                <w:szCs w:val="18"/>
                <w:vertAlign w:val="baseline"/>
                <w:lang w:val="en-US" w:eastAsia="zh-CN"/>
              </w:rPr>
              <w:t>已评审</w:t>
            </w:r>
          </w:p>
        </w:tc>
        <w:tc>
          <w:tcPr>
            <w:tcW w:w="838" w:type="dxa"/>
          </w:tcPr>
          <w:p>
            <w:pPr>
              <w:jc w:val="center"/>
              <w:rPr>
                <w:rFonts w:hint="eastAsia"/>
                <w:sz w:val="18"/>
                <w:szCs w:val="18"/>
                <w:vertAlign w:val="baseline"/>
                <w:lang w:val="en-US" w:eastAsia="zh-CN"/>
              </w:rPr>
            </w:pPr>
            <w:r>
              <w:rPr>
                <w:rFonts w:hint="eastAsia"/>
                <w:sz w:val="18"/>
                <w:szCs w:val="18"/>
                <w:vertAlign w:val="baseline"/>
                <w:lang w:val="en-US" w:eastAsia="zh-CN"/>
              </w:rPr>
              <w:t>V1.0</w:t>
            </w:r>
          </w:p>
        </w:tc>
        <w:tc>
          <w:tcPr>
            <w:tcW w:w="1449" w:type="dxa"/>
          </w:tcPr>
          <w:p>
            <w:pPr>
              <w:rPr>
                <w:rFonts w:hint="default"/>
                <w:sz w:val="18"/>
                <w:szCs w:val="18"/>
                <w:vertAlign w:val="baseline"/>
                <w:lang w:val="en-US" w:eastAsia="zh-CN"/>
              </w:rPr>
            </w:pPr>
            <w:r>
              <w:rPr>
                <w:rFonts w:hint="eastAsia"/>
                <w:sz w:val="18"/>
                <w:szCs w:val="18"/>
                <w:vertAlign w:val="baseline"/>
                <w:lang w:val="en-US" w:eastAsia="zh-CN"/>
              </w:rPr>
              <w:t>2024-12-26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jc w:val="center"/>
              <w:rPr>
                <w:rFonts w:hint="default"/>
                <w:sz w:val="18"/>
                <w:szCs w:val="18"/>
                <w:vertAlign w:val="baseline"/>
                <w:lang w:val="en-US" w:eastAsia="zh-CN"/>
              </w:rPr>
            </w:pPr>
            <w:r>
              <w:rPr>
                <w:rFonts w:hint="eastAsia"/>
                <w:sz w:val="18"/>
                <w:szCs w:val="18"/>
                <w:vertAlign w:val="baseline"/>
                <w:lang w:val="en-US" w:eastAsia="zh-CN"/>
              </w:rPr>
              <w:t>4</w:t>
            </w:r>
          </w:p>
        </w:tc>
        <w:tc>
          <w:tcPr>
            <w:tcW w:w="4745" w:type="dxa"/>
          </w:tcPr>
          <w:p>
            <w:pPr>
              <w:rPr>
                <w:rFonts w:hint="default"/>
                <w:sz w:val="18"/>
                <w:szCs w:val="18"/>
                <w:highlight w:val="none"/>
                <w:vertAlign w:val="baseline"/>
                <w:lang w:val="en-US" w:eastAsia="zh-CN"/>
              </w:rPr>
            </w:pPr>
            <w:r>
              <w:rPr>
                <w:rFonts w:hint="eastAsia"/>
                <w:sz w:val="18"/>
                <w:szCs w:val="18"/>
                <w:highlight w:val="none"/>
                <w:lang w:val="en-US" w:eastAsia="zh-CN"/>
              </w:rPr>
              <w:t>1.4GEMC-YH-01-004中屏首页相关统计数据优化</w:t>
            </w:r>
          </w:p>
        </w:tc>
        <w:tc>
          <w:tcPr>
            <w:tcW w:w="1048" w:type="dxa"/>
          </w:tcPr>
          <w:p>
            <w:pPr>
              <w:jc w:val="center"/>
              <w:rPr>
                <w:rFonts w:hint="default"/>
                <w:sz w:val="18"/>
                <w:szCs w:val="18"/>
                <w:vertAlign w:val="baseline"/>
                <w:lang w:val="en-US" w:eastAsia="zh-CN"/>
              </w:rPr>
            </w:pPr>
            <w:r>
              <w:rPr>
                <w:rFonts w:hint="eastAsia"/>
                <w:sz w:val="18"/>
                <w:szCs w:val="18"/>
                <w:vertAlign w:val="baseline"/>
                <w:lang w:val="en-US" w:eastAsia="zh-CN"/>
              </w:rPr>
              <w:t>优化</w:t>
            </w:r>
          </w:p>
        </w:tc>
        <w:tc>
          <w:tcPr>
            <w:tcW w:w="1134" w:type="dxa"/>
          </w:tcPr>
          <w:p>
            <w:pPr>
              <w:jc w:val="center"/>
              <w:rPr>
                <w:rFonts w:hint="default"/>
                <w:sz w:val="18"/>
                <w:szCs w:val="18"/>
                <w:vertAlign w:val="baseline"/>
                <w:lang w:val="en-US" w:eastAsia="zh-CN"/>
              </w:rPr>
            </w:pPr>
            <w:r>
              <w:rPr>
                <w:rFonts w:hint="eastAsia"/>
                <w:sz w:val="18"/>
                <w:szCs w:val="18"/>
                <w:vertAlign w:val="baseline"/>
                <w:lang w:val="en-US" w:eastAsia="zh-CN"/>
              </w:rPr>
              <w:t>已评审</w:t>
            </w:r>
          </w:p>
        </w:tc>
        <w:tc>
          <w:tcPr>
            <w:tcW w:w="838" w:type="dxa"/>
          </w:tcPr>
          <w:p>
            <w:pPr>
              <w:jc w:val="center"/>
              <w:rPr>
                <w:rFonts w:hint="eastAsia"/>
                <w:sz w:val="18"/>
                <w:szCs w:val="18"/>
                <w:vertAlign w:val="baseline"/>
                <w:lang w:val="en-US" w:eastAsia="zh-CN"/>
              </w:rPr>
            </w:pPr>
            <w:r>
              <w:rPr>
                <w:rFonts w:hint="eastAsia"/>
                <w:sz w:val="18"/>
                <w:szCs w:val="18"/>
                <w:vertAlign w:val="baseline"/>
                <w:lang w:val="en-US" w:eastAsia="zh-CN"/>
              </w:rPr>
              <w:t>V1.0</w:t>
            </w:r>
          </w:p>
        </w:tc>
        <w:tc>
          <w:tcPr>
            <w:tcW w:w="1449" w:type="dxa"/>
          </w:tcPr>
          <w:p>
            <w:pPr>
              <w:rPr>
                <w:rFonts w:hint="default"/>
                <w:sz w:val="18"/>
                <w:szCs w:val="18"/>
                <w:vertAlign w:val="baseline"/>
                <w:lang w:val="en-US" w:eastAsia="zh-CN"/>
              </w:rPr>
            </w:pPr>
            <w:r>
              <w:rPr>
                <w:rFonts w:hint="eastAsia"/>
                <w:sz w:val="18"/>
                <w:szCs w:val="18"/>
                <w:vertAlign w:val="baseline"/>
                <w:lang w:val="en-US" w:eastAsia="zh-CN"/>
              </w:rPr>
              <w:t>2024-12-30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vAlign w:val="top"/>
          </w:tcPr>
          <w:p>
            <w:pPr>
              <w:jc w:val="center"/>
              <w:rPr>
                <w:rFonts w:hint="default"/>
                <w:sz w:val="18"/>
                <w:szCs w:val="18"/>
                <w:vertAlign w:val="baseline"/>
                <w:lang w:val="en-US" w:eastAsia="zh-CN"/>
              </w:rPr>
            </w:pPr>
            <w:r>
              <w:rPr>
                <w:rFonts w:hint="eastAsia"/>
                <w:sz w:val="18"/>
                <w:szCs w:val="18"/>
                <w:vertAlign w:val="baseline"/>
                <w:lang w:val="en-US" w:eastAsia="zh-CN"/>
              </w:rPr>
              <w:t>5</w:t>
            </w:r>
          </w:p>
        </w:tc>
        <w:tc>
          <w:tcPr>
            <w:tcW w:w="4745" w:type="dxa"/>
            <w:vAlign w:val="top"/>
          </w:tcPr>
          <w:p>
            <w:pPr>
              <w:rPr>
                <w:rFonts w:hint="default"/>
                <w:sz w:val="18"/>
                <w:szCs w:val="18"/>
                <w:vertAlign w:val="baseline"/>
                <w:lang w:val="en-US" w:eastAsia="zh-CN"/>
              </w:rPr>
            </w:pPr>
            <w:r>
              <w:rPr>
                <w:rFonts w:hint="eastAsia"/>
                <w:sz w:val="18"/>
                <w:szCs w:val="18"/>
                <w:highlight w:val="none"/>
                <w:lang w:val="en-US" w:eastAsia="zh-CN"/>
              </w:rPr>
              <w:t>2.1GEMC-YH-02-001 报表筛选条件及相关组件优化</w:t>
            </w:r>
          </w:p>
        </w:tc>
        <w:tc>
          <w:tcPr>
            <w:tcW w:w="1048" w:type="dxa"/>
            <w:vAlign w:val="top"/>
          </w:tcPr>
          <w:p>
            <w:pPr>
              <w:jc w:val="center"/>
              <w:rPr>
                <w:rFonts w:hint="default"/>
                <w:sz w:val="18"/>
                <w:szCs w:val="18"/>
                <w:vertAlign w:val="baseline"/>
                <w:lang w:val="en-US" w:eastAsia="zh-CN"/>
              </w:rPr>
            </w:pPr>
            <w:r>
              <w:rPr>
                <w:rFonts w:hint="eastAsia"/>
                <w:sz w:val="18"/>
                <w:szCs w:val="18"/>
                <w:vertAlign w:val="baseline"/>
                <w:lang w:val="en-US" w:eastAsia="zh-CN"/>
              </w:rPr>
              <w:t>优化</w:t>
            </w:r>
          </w:p>
        </w:tc>
        <w:tc>
          <w:tcPr>
            <w:tcW w:w="1134" w:type="dxa"/>
            <w:vAlign w:val="top"/>
          </w:tcPr>
          <w:p>
            <w:pPr>
              <w:jc w:val="center"/>
              <w:rPr>
                <w:rFonts w:hint="default"/>
                <w:sz w:val="18"/>
                <w:szCs w:val="18"/>
                <w:vertAlign w:val="baseline"/>
                <w:lang w:val="en-US" w:eastAsia="zh-CN"/>
              </w:rPr>
            </w:pPr>
            <w:r>
              <w:rPr>
                <w:rFonts w:hint="eastAsia"/>
                <w:sz w:val="18"/>
                <w:szCs w:val="18"/>
                <w:vertAlign w:val="baseline"/>
                <w:lang w:val="en-US" w:eastAsia="zh-CN"/>
              </w:rPr>
              <w:t>已评审</w:t>
            </w:r>
          </w:p>
        </w:tc>
        <w:tc>
          <w:tcPr>
            <w:tcW w:w="838" w:type="dxa"/>
            <w:vAlign w:val="top"/>
          </w:tcPr>
          <w:p>
            <w:pPr>
              <w:jc w:val="center"/>
              <w:rPr>
                <w:rFonts w:hint="eastAsia"/>
                <w:sz w:val="18"/>
                <w:szCs w:val="18"/>
                <w:vertAlign w:val="baseline"/>
                <w:lang w:val="en-US" w:eastAsia="zh-CN"/>
              </w:rPr>
            </w:pPr>
            <w:r>
              <w:rPr>
                <w:rFonts w:hint="eastAsia"/>
                <w:sz w:val="18"/>
                <w:szCs w:val="18"/>
                <w:vertAlign w:val="baseline"/>
                <w:lang w:val="en-US" w:eastAsia="zh-CN"/>
              </w:rPr>
              <w:t>V1.0</w:t>
            </w:r>
          </w:p>
        </w:tc>
        <w:tc>
          <w:tcPr>
            <w:tcW w:w="1449" w:type="dxa"/>
            <w:vAlign w:val="top"/>
          </w:tcPr>
          <w:p>
            <w:pPr>
              <w:rPr>
                <w:rFonts w:hint="default"/>
                <w:sz w:val="18"/>
                <w:szCs w:val="18"/>
                <w:vertAlign w:val="baseline"/>
                <w:lang w:val="en-US" w:eastAsia="zh-CN"/>
              </w:rPr>
            </w:pPr>
            <w:r>
              <w:rPr>
                <w:rFonts w:hint="eastAsia"/>
                <w:sz w:val="18"/>
                <w:szCs w:val="18"/>
                <w:vertAlign w:val="baseline"/>
                <w:lang w:val="en-US" w:eastAsia="zh-CN"/>
              </w:rPr>
              <w:t>2024-12-27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vAlign w:val="top"/>
          </w:tcPr>
          <w:p>
            <w:pPr>
              <w:jc w:val="center"/>
              <w:rPr>
                <w:rFonts w:hint="default"/>
                <w:sz w:val="18"/>
                <w:szCs w:val="18"/>
                <w:vertAlign w:val="baseline"/>
                <w:lang w:val="en-US" w:eastAsia="zh-CN"/>
              </w:rPr>
            </w:pPr>
            <w:r>
              <w:rPr>
                <w:rFonts w:hint="eastAsia"/>
                <w:sz w:val="18"/>
                <w:szCs w:val="18"/>
                <w:vertAlign w:val="baseline"/>
                <w:lang w:val="en-US" w:eastAsia="zh-CN"/>
              </w:rPr>
              <w:t>6</w:t>
            </w:r>
          </w:p>
        </w:tc>
        <w:tc>
          <w:tcPr>
            <w:tcW w:w="4745" w:type="dxa"/>
            <w:vAlign w:val="top"/>
          </w:tcPr>
          <w:p>
            <w:pPr>
              <w:rPr>
                <w:rFonts w:hint="default"/>
                <w:sz w:val="18"/>
                <w:szCs w:val="18"/>
                <w:vertAlign w:val="baseline"/>
                <w:lang w:val="en-US" w:eastAsia="zh-CN"/>
              </w:rPr>
            </w:pPr>
            <w:r>
              <w:rPr>
                <w:rFonts w:hint="eastAsia"/>
                <w:sz w:val="18"/>
                <w:szCs w:val="18"/>
                <w:lang w:val="en-US" w:eastAsia="zh-CN"/>
              </w:rPr>
              <w:t>5.1GEMC-YH-05-001 机楼视图排版优化</w:t>
            </w:r>
          </w:p>
        </w:tc>
        <w:tc>
          <w:tcPr>
            <w:tcW w:w="1048" w:type="dxa"/>
            <w:vAlign w:val="top"/>
          </w:tcPr>
          <w:p>
            <w:pPr>
              <w:jc w:val="center"/>
              <w:rPr>
                <w:rFonts w:hint="default"/>
                <w:sz w:val="18"/>
                <w:szCs w:val="18"/>
                <w:vertAlign w:val="baseline"/>
                <w:lang w:val="en-US" w:eastAsia="zh-CN"/>
              </w:rPr>
            </w:pPr>
            <w:r>
              <w:rPr>
                <w:rFonts w:hint="eastAsia"/>
                <w:sz w:val="18"/>
                <w:szCs w:val="18"/>
                <w:vertAlign w:val="baseline"/>
                <w:lang w:val="en-US" w:eastAsia="zh-CN"/>
              </w:rPr>
              <w:t>优化</w:t>
            </w:r>
          </w:p>
        </w:tc>
        <w:tc>
          <w:tcPr>
            <w:tcW w:w="1134" w:type="dxa"/>
            <w:vAlign w:val="top"/>
          </w:tcPr>
          <w:p>
            <w:pPr>
              <w:jc w:val="center"/>
              <w:rPr>
                <w:rFonts w:hint="default"/>
                <w:sz w:val="18"/>
                <w:szCs w:val="18"/>
                <w:vertAlign w:val="baseline"/>
                <w:lang w:val="en-US" w:eastAsia="zh-CN"/>
              </w:rPr>
            </w:pPr>
            <w:r>
              <w:rPr>
                <w:rFonts w:hint="eastAsia"/>
                <w:sz w:val="18"/>
                <w:szCs w:val="18"/>
                <w:vertAlign w:val="baseline"/>
                <w:lang w:val="en-US" w:eastAsia="zh-CN"/>
              </w:rPr>
              <w:t>已评审</w:t>
            </w:r>
          </w:p>
        </w:tc>
        <w:tc>
          <w:tcPr>
            <w:tcW w:w="838" w:type="dxa"/>
            <w:vAlign w:val="top"/>
          </w:tcPr>
          <w:p>
            <w:pPr>
              <w:jc w:val="center"/>
              <w:rPr>
                <w:rFonts w:hint="eastAsia"/>
                <w:sz w:val="18"/>
                <w:szCs w:val="18"/>
                <w:vertAlign w:val="baseline"/>
                <w:lang w:val="en-US" w:eastAsia="zh-CN"/>
              </w:rPr>
            </w:pPr>
            <w:r>
              <w:rPr>
                <w:rFonts w:hint="eastAsia"/>
                <w:sz w:val="18"/>
                <w:szCs w:val="18"/>
                <w:vertAlign w:val="baseline"/>
                <w:lang w:val="en-US" w:eastAsia="zh-CN"/>
              </w:rPr>
              <w:t>V1.0</w:t>
            </w:r>
          </w:p>
        </w:tc>
        <w:tc>
          <w:tcPr>
            <w:tcW w:w="1449" w:type="dxa"/>
            <w:vAlign w:val="top"/>
          </w:tcPr>
          <w:p>
            <w:pPr>
              <w:rPr>
                <w:rFonts w:hint="default"/>
                <w:sz w:val="18"/>
                <w:szCs w:val="18"/>
                <w:vertAlign w:val="baseline"/>
                <w:lang w:val="en-US" w:eastAsia="zh-CN"/>
              </w:rPr>
            </w:pPr>
            <w:r>
              <w:rPr>
                <w:rFonts w:hint="eastAsia"/>
                <w:sz w:val="18"/>
                <w:szCs w:val="18"/>
                <w:vertAlign w:val="baseline"/>
                <w:lang w:val="en-US" w:eastAsia="zh-CN"/>
              </w:rPr>
              <w:t>2024-12-30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vAlign w:val="top"/>
          </w:tcPr>
          <w:p>
            <w:pPr>
              <w:jc w:val="center"/>
              <w:rPr>
                <w:rFonts w:hint="default"/>
                <w:sz w:val="18"/>
                <w:szCs w:val="18"/>
                <w:vertAlign w:val="baseline"/>
                <w:lang w:val="en-US" w:eastAsia="zh-CN"/>
              </w:rPr>
            </w:pPr>
            <w:r>
              <w:rPr>
                <w:rFonts w:hint="eastAsia"/>
                <w:sz w:val="18"/>
                <w:szCs w:val="18"/>
                <w:vertAlign w:val="baseline"/>
                <w:lang w:val="en-US" w:eastAsia="zh-CN"/>
              </w:rPr>
              <w:t>7</w:t>
            </w:r>
          </w:p>
        </w:tc>
        <w:tc>
          <w:tcPr>
            <w:tcW w:w="4745" w:type="dxa"/>
            <w:vAlign w:val="top"/>
          </w:tcPr>
          <w:p>
            <w:pPr>
              <w:tabs>
                <w:tab w:val="center" w:pos="2370"/>
              </w:tabs>
              <w:rPr>
                <w:rFonts w:hint="default"/>
                <w:sz w:val="18"/>
                <w:szCs w:val="18"/>
                <w:vertAlign w:val="baseline"/>
                <w:lang w:val="en-US" w:eastAsia="zh-CN"/>
              </w:rPr>
            </w:pPr>
            <w:r>
              <w:rPr>
                <w:rFonts w:hint="eastAsia"/>
                <w:sz w:val="18"/>
                <w:szCs w:val="18"/>
                <w:lang w:val="en-US" w:eastAsia="zh-CN"/>
              </w:rPr>
              <w:t>6.1GEMC-RD-06-001 通知公告</w:t>
            </w:r>
          </w:p>
        </w:tc>
        <w:tc>
          <w:tcPr>
            <w:tcW w:w="1048" w:type="dxa"/>
            <w:vAlign w:val="top"/>
          </w:tcPr>
          <w:p>
            <w:pPr>
              <w:jc w:val="center"/>
              <w:rPr>
                <w:rFonts w:hint="default"/>
                <w:sz w:val="18"/>
                <w:szCs w:val="18"/>
                <w:vertAlign w:val="baseline"/>
                <w:lang w:val="en-US" w:eastAsia="zh-CN"/>
              </w:rPr>
            </w:pPr>
            <w:r>
              <w:rPr>
                <w:rFonts w:hint="eastAsia"/>
                <w:sz w:val="18"/>
                <w:szCs w:val="18"/>
                <w:vertAlign w:val="baseline"/>
                <w:lang w:val="en-US" w:eastAsia="zh-CN"/>
              </w:rPr>
              <w:t>需求</w:t>
            </w:r>
          </w:p>
        </w:tc>
        <w:tc>
          <w:tcPr>
            <w:tcW w:w="1134" w:type="dxa"/>
            <w:vAlign w:val="top"/>
          </w:tcPr>
          <w:p>
            <w:pPr>
              <w:jc w:val="center"/>
              <w:rPr>
                <w:rFonts w:hint="default"/>
                <w:sz w:val="18"/>
                <w:szCs w:val="18"/>
                <w:vertAlign w:val="baseline"/>
                <w:lang w:val="en-US" w:eastAsia="zh-CN"/>
              </w:rPr>
            </w:pPr>
            <w:r>
              <w:rPr>
                <w:rFonts w:hint="eastAsia"/>
                <w:sz w:val="18"/>
                <w:szCs w:val="18"/>
                <w:vertAlign w:val="baseline"/>
                <w:lang w:val="en-US" w:eastAsia="zh-CN"/>
              </w:rPr>
              <w:t>已评审</w:t>
            </w:r>
          </w:p>
        </w:tc>
        <w:tc>
          <w:tcPr>
            <w:tcW w:w="838" w:type="dxa"/>
            <w:vAlign w:val="top"/>
          </w:tcPr>
          <w:p>
            <w:pPr>
              <w:jc w:val="center"/>
              <w:rPr>
                <w:rFonts w:hint="eastAsia"/>
                <w:sz w:val="18"/>
                <w:szCs w:val="18"/>
                <w:vertAlign w:val="baseline"/>
                <w:lang w:val="en-US" w:eastAsia="zh-CN"/>
              </w:rPr>
            </w:pPr>
            <w:r>
              <w:rPr>
                <w:rFonts w:hint="eastAsia"/>
                <w:sz w:val="18"/>
                <w:szCs w:val="18"/>
                <w:vertAlign w:val="baseline"/>
                <w:lang w:val="en-US" w:eastAsia="zh-CN"/>
              </w:rPr>
              <w:t>V1.0</w:t>
            </w:r>
          </w:p>
        </w:tc>
        <w:tc>
          <w:tcPr>
            <w:tcW w:w="1449" w:type="dxa"/>
            <w:vAlign w:val="top"/>
          </w:tcPr>
          <w:p>
            <w:pPr>
              <w:rPr>
                <w:rFonts w:hint="default"/>
                <w:sz w:val="18"/>
                <w:szCs w:val="18"/>
                <w:vertAlign w:val="baseline"/>
                <w:lang w:val="en-US" w:eastAsia="zh-CN"/>
              </w:rPr>
            </w:pPr>
            <w:r>
              <w:rPr>
                <w:rFonts w:hint="eastAsia"/>
                <w:sz w:val="18"/>
                <w:szCs w:val="18"/>
                <w:vertAlign w:val="baseline"/>
                <w:lang w:val="en-US" w:eastAsia="zh-CN"/>
              </w:rPr>
              <w:t>2025-01-13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8</w:t>
            </w:r>
          </w:p>
        </w:tc>
        <w:tc>
          <w:tcPr>
            <w:tcW w:w="4745" w:type="dxa"/>
            <w:shd w:val="clear" w:color="auto" w:fill="auto"/>
          </w:tcPr>
          <w:p>
            <w:pPr>
              <w:rPr>
                <w:rFonts w:hint="default"/>
                <w:sz w:val="18"/>
                <w:szCs w:val="18"/>
                <w:vertAlign w:val="baseline"/>
                <w:lang w:val="en-US" w:eastAsia="zh-CN"/>
              </w:rPr>
            </w:pPr>
            <w:r>
              <w:rPr>
                <w:rFonts w:hint="eastAsia"/>
                <w:sz w:val="18"/>
                <w:szCs w:val="18"/>
                <w:vertAlign w:val="baseline"/>
                <w:lang w:val="en-US" w:eastAsia="zh-CN"/>
              </w:rPr>
              <w:t>3.1</w:t>
            </w:r>
            <w:r>
              <w:rPr>
                <w:rFonts w:hint="default"/>
                <w:sz w:val="18"/>
                <w:szCs w:val="18"/>
                <w:vertAlign w:val="baseline"/>
                <w:lang w:val="en-US" w:eastAsia="zh-CN"/>
              </w:rPr>
              <w:t>GEMC-YH-03-001 告警报表增加告警来源</w:t>
            </w:r>
          </w:p>
        </w:tc>
        <w:tc>
          <w:tcPr>
            <w:tcW w:w="1048"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优化</w:t>
            </w:r>
          </w:p>
        </w:tc>
        <w:tc>
          <w:tcPr>
            <w:tcW w:w="1134"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已评审</w:t>
            </w:r>
          </w:p>
        </w:tc>
        <w:tc>
          <w:tcPr>
            <w:tcW w:w="838" w:type="dxa"/>
          </w:tcPr>
          <w:p>
            <w:pPr>
              <w:jc w:val="center"/>
              <w:rPr>
                <w:rFonts w:hint="eastAsia"/>
                <w:sz w:val="18"/>
                <w:szCs w:val="18"/>
                <w:vertAlign w:val="baseline"/>
                <w:lang w:val="en-US" w:eastAsia="zh-CN"/>
              </w:rPr>
            </w:pPr>
            <w:r>
              <w:rPr>
                <w:rFonts w:hint="eastAsia"/>
                <w:sz w:val="18"/>
                <w:szCs w:val="18"/>
                <w:vertAlign w:val="baseline"/>
                <w:lang w:val="en-US" w:eastAsia="zh-CN"/>
              </w:rPr>
              <w:t>V1.0</w:t>
            </w:r>
          </w:p>
        </w:tc>
        <w:tc>
          <w:tcPr>
            <w:tcW w:w="1449" w:type="dxa"/>
          </w:tcPr>
          <w:p>
            <w:pPr>
              <w:rPr>
                <w:rFonts w:hint="default"/>
                <w:sz w:val="18"/>
                <w:szCs w:val="18"/>
                <w:vertAlign w:val="baseline"/>
                <w:lang w:val="en-US" w:eastAsia="zh-CN"/>
              </w:rPr>
            </w:pPr>
            <w:r>
              <w:rPr>
                <w:rFonts w:hint="eastAsia"/>
                <w:sz w:val="18"/>
                <w:szCs w:val="18"/>
                <w:vertAlign w:val="baseline"/>
                <w:lang w:val="en-US" w:eastAsia="zh-CN"/>
              </w:rPr>
              <w:t>2025-04-14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9</w:t>
            </w:r>
          </w:p>
        </w:tc>
        <w:tc>
          <w:tcPr>
            <w:tcW w:w="4745" w:type="dxa"/>
            <w:shd w:val="clear" w:color="auto" w:fill="auto"/>
          </w:tcPr>
          <w:p>
            <w:pPr>
              <w:rPr>
                <w:rFonts w:hint="default"/>
                <w:sz w:val="18"/>
                <w:szCs w:val="18"/>
                <w:vertAlign w:val="baseline"/>
                <w:lang w:val="en-US" w:eastAsia="zh-CN"/>
              </w:rPr>
            </w:pPr>
            <w:r>
              <w:rPr>
                <w:rFonts w:hint="eastAsia"/>
                <w:sz w:val="18"/>
                <w:szCs w:val="18"/>
                <w:vertAlign w:val="baseline"/>
                <w:lang w:val="en-US" w:eastAsia="zh-CN"/>
              </w:rPr>
              <w:t>4.1</w:t>
            </w:r>
            <w:r>
              <w:rPr>
                <w:rFonts w:hint="default"/>
                <w:sz w:val="18"/>
                <w:szCs w:val="18"/>
                <w:vertAlign w:val="baseline"/>
                <w:lang w:val="en-US" w:eastAsia="zh-CN"/>
              </w:rPr>
              <w:t>GEMC-YH-04-001 蓄电池分析-所属电源设备逻辑补充</w:t>
            </w:r>
          </w:p>
        </w:tc>
        <w:tc>
          <w:tcPr>
            <w:tcW w:w="1048" w:type="dxa"/>
            <w:shd w:val="clear" w:color="auto" w:fill="auto"/>
            <w:vAlign w:val="top"/>
          </w:tcPr>
          <w:p>
            <w:pPr>
              <w:jc w:val="center"/>
              <w:rPr>
                <w:rFonts w:hint="eastAsia"/>
                <w:sz w:val="18"/>
                <w:szCs w:val="18"/>
                <w:vertAlign w:val="baseline"/>
                <w:lang w:val="en-US" w:eastAsia="zh-CN"/>
              </w:rPr>
            </w:pPr>
            <w:r>
              <w:rPr>
                <w:rFonts w:hint="eastAsia"/>
                <w:sz w:val="18"/>
                <w:szCs w:val="18"/>
                <w:vertAlign w:val="baseline"/>
                <w:lang w:val="en-US" w:eastAsia="zh-CN"/>
              </w:rPr>
              <w:t>优化</w:t>
            </w:r>
          </w:p>
        </w:tc>
        <w:tc>
          <w:tcPr>
            <w:tcW w:w="1134" w:type="dxa"/>
            <w:shd w:val="clear" w:color="auto" w:fill="auto"/>
            <w:vAlign w:val="top"/>
          </w:tcPr>
          <w:p>
            <w:pPr>
              <w:jc w:val="center"/>
              <w:rPr>
                <w:rFonts w:hint="eastAsia"/>
                <w:sz w:val="18"/>
                <w:szCs w:val="18"/>
                <w:vertAlign w:val="baseline"/>
                <w:lang w:val="en-US" w:eastAsia="zh-CN"/>
              </w:rPr>
            </w:pPr>
            <w:r>
              <w:rPr>
                <w:rFonts w:hint="eastAsia"/>
                <w:sz w:val="18"/>
                <w:szCs w:val="18"/>
                <w:vertAlign w:val="baseline"/>
                <w:lang w:val="en-US" w:eastAsia="zh-CN"/>
              </w:rPr>
              <w:t>已评审</w:t>
            </w:r>
          </w:p>
        </w:tc>
        <w:tc>
          <w:tcPr>
            <w:tcW w:w="838" w:type="dxa"/>
          </w:tcPr>
          <w:p>
            <w:pPr>
              <w:jc w:val="center"/>
              <w:rPr>
                <w:rFonts w:hint="eastAsia"/>
                <w:sz w:val="18"/>
                <w:szCs w:val="18"/>
                <w:vertAlign w:val="baseline"/>
                <w:lang w:val="en-US" w:eastAsia="zh-CN"/>
              </w:rPr>
            </w:pPr>
            <w:r>
              <w:rPr>
                <w:rFonts w:hint="eastAsia"/>
                <w:sz w:val="18"/>
                <w:szCs w:val="18"/>
                <w:vertAlign w:val="baseline"/>
                <w:lang w:val="en-US" w:eastAsia="zh-CN"/>
              </w:rPr>
              <w:t>V1.0</w:t>
            </w:r>
          </w:p>
        </w:tc>
        <w:tc>
          <w:tcPr>
            <w:tcW w:w="1449" w:type="dxa"/>
          </w:tcPr>
          <w:p>
            <w:pPr>
              <w:rPr>
                <w:rFonts w:hint="default"/>
                <w:sz w:val="18"/>
                <w:szCs w:val="18"/>
                <w:vertAlign w:val="baseline"/>
                <w:lang w:val="en-US" w:eastAsia="zh-CN"/>
              </w:rPr>
            </w:pPr>
            <w:r>
              <w:rPr>
                <w:rFonts w:hint="eastAsia"/>
                <w:sz w:val="18"/>
                <w:szCs w:val="18"/>
                <w:vertAlign w:val="baseline"/>
                <w:lang w:val="en-US" w:eastAsia="zh-CN"/>
              </w:rPr>
              <w:t>2025-04-14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vAlign w:val="top"/>
          </w:tcPr>
          <w:p>
            <w:pPr>
              <w:jc w:val="center"/>
              <w:rPr>
                <w:rFonts w:hint="default"/>
                <w:sz w:val="18"/>
                <w:szCs w:val="18"/>
                <w:vertAlign w:val="baseline"/>
                <w:lang w:val="en-US" w:eastAsia="zh-CN"/>
              </w:rPr>
            </w:pPr>
            <w:r>
              <w:rPr>
                <w:rFonts w:hint="eastAsia"/>
                <w:sz w:val="18"/>
                <w:szCs w:val="18"/>
                <w:vertAlign w:val="baseline"/>
                <w:lang w:val="en-US" w:eastAsia="zh-CN"/>
              </w:rPr>
              <w:t>10</w:t>
            </w:r>
          </w:p>
        </w:tc>
        <w:tc>
          <w:tcPr>
            <w:tcW w:w="4745" w:type="dxa"/>
            <w:shd w:val="clear" w:color="auto" w:fill="auto"/>
            <w:vAlign w:val="top"/>
          </w:tcPr>
          <w:p>
            <w:pPr>
              <w:rPr>
                <w:rFonts w:hint="eastAsia"/>
                <w:sz w:val="18"/>
                <w:szCs w:val="18"/>
                <w:lang w:val="en-US" w:eastAsia="zh-CN"/>
              </w:rPr>
            </w:pPr>
            <w:r>
              <w:rPr>
                <w:rFonts w:hint="eastAsia"/>
                <w:sz w:val="18"/>
                <w:szCs w:val="18"/>
                <w:lang w:val="en-US" w:eastAsia="zh-CN"/>
              </w:rPr>
              <w:t>5.2GEMC-YH-05-002 用电关系配置优化</w:t>
            </w:r>
          </w:p>
        </w:tc>
        <w:tc>
          <w:tcPr>
            <w:tcW w:w="1048" w:type="dxa"/>
            <w:shd w:val="clear" w:color="auto" w:fill="auto"/>
            <w:vAlign w:val="top"/>
          </w:tcPr>
          <w:p>
            <w:pPr>
              <w:jc w:val="center"/>
              <w:rPr>
                <w:rFonts w:hint="default"/>
                <w:sz w:val="18"/>
                <w:szCs w:val="18"/>
                <w:vertAlign w:val="baseline"/>
                <w:lang w:val="en-US" w:eastAsia="zh-CN"/>
              </w:rPr>
            </w:pPr>
            <w:r>
              <w:rPr>
                <w:rFonts w:hint="eastAsia"/>
                <w:sz w:val="18"/>
                <w:szCs w:val="18"/>
                <w:vertAlign w:val="baseline"/>
                <w:lang w:val="en-US" w:eastAsia="zh-CN"/>
              </w:rPr>
              <w:t>优化</w:t>
            </w:r>
          </w:p>
        </w:tc>
        <w:tc>
          <w:tcPr>
            <w:tcW w:w="1134" w:type="dxa"/>
            <w:shd w:val="clear" w:color="auto" w:fill="auto"/>
            <w:vAlign w:val="top"/>
          </w:tcPr>
          <w:p>
            <w:pPr>
              <w:jc w:val="center"/>
              <w:rPr>
                <w:rFonts w:hint="default"/>
                <w:sz w:val="18"/>
                <w:szCs w:val="18"/>
                <w:vertAlign w:val="baseline"/>
                <w:lang w:val="en-US" w:eastAsia="zh-CN"/>
              </w:rPr>
            </w:pPr>
            <w:r>
              <w:rPr>
                <w:rFonts w:hint="eastAsia"/>
                <w:sz w:val="18"/>
                <w:szCs w:val="18"/>
                <w:vertAlign w:val="baseline"/>
                <w:lang w:val="en-US" w:eastAsia="zh-CN"/>
              </w:rPr>
              <w:t>已评审</w:t>
            </w:r>
          </w:p>
        </w:tc>
        <w:tc>
          <w:tcPr>
            <w:tcW w:w="838" w:type="dxa"/>
          </w:tcPr>
          <w:p>
            <w:pPr>
              <w:jc w:val="center"/>
              <w:rPr>
                <w:rFonts w:hint="eastAsia"/>
                <w:sz w:val="18"/>
                <w:szCs w:val="18"/>
                <w:vertAlign w:val="baseline"/>
                <w:lang w:val="en-US" w:eastAsia="zh-CN"/>
              </w:rPr>
            </w:pPr>
            <w:r>
              <w:rPr>
                <w:rFonts w:hint="eastAsia"/>
                <w:sz w:val="18"/>
                <w:szCs w:val="18"/>
                <w:vertAlign w:val="baseline"/>
                <w:lang w:val="en-US" w:eastAsia="zh-CN"/>
              </w:rPr>
              <w:t>V1.0</w:t>
            </w:r>
          </w:p>
        </w:tc>
        <w:tc>
          <w:tcPr>
            <w:tcW w:w="1449" w:type="dxa"/>
          </w:tcPr>
          <w:p>
            <w:pPr>
              <w:rPr>
                <w:rFonts w:hint="eastAsia"/>
                <w:sz w:val="18"/>
                <w:szCs w:val="18"/>
                <w:vertAlign w:val="baseline"/>
                <w:lang w:val="en-US" w:eastAsia="zh-CN"/>
              </w:rPr>
            </w:pPr>
            <w:r>
              <w:rPr>
                <w:rFonts w:hint="eastAsia"/>
                <w:sz w:val="18"/>
                <w:szCs w:val="18"/>
                <w:vertAlign w:val="baseline"/>
                <w:lang w:val="en-US" w:eastAsia="zh-CN"/>
              </w:rPr>
              <w:t>2025-04-14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11</w:t>
            </w:r>
          </w:p>
        </w:tc>
        <w:tc>
          <w:tcPr>
            <w:tcW w:w="4745" w:type="dxa"/>
            <w:shd w:val="clear" w:color="auto" w:fill="auto"/>
          </w:tcPr>
          <w:p>
            <w:pPr>
              <w:tabs>
                <w:tab w:val="center" w:pos="2370"/>
              </w:tabs>
              <w:rPr>
                <w:rFonts w:hint="default"/>
                <w:sz w:val="18"/>
                <w:szCs w:val="18"/>
                <w:vertAlign w:val="baseline"/>
                <w:lang w:val="en-US" w:eastAsia="zh-CN"/>
              </w:rPr>
            </w:pPr>
            <w:r>
              <w:rPr>
                <w:rFonts w:hint="eastAsia"/>
                <w:sz w:val="18"/>
                <w:szCs w:val="18"/>
                <w:vertAlign w:val="baseline"/>
                <w:lang w:val="en-US" w:eastAsia="zh-CN"/>
              </w:rPr>
              <w:t>1.3</w:t>
            </w:r>
            <w:r>
              <w:rPr>
                <w:rFonts w:hint="default"/>
                <w:sz w:val="18"/>
                <w:szCs w:val="18"/>
                <w:vertAlign w:val="baseline"/>
                <w:lang w:val="en-US" w:eastAsia="zh-CN"/>
              </w:rPr>
              <w:t>GEMC-YH-01-003监控视图关键设备统计数据优化</w:t>
            </w:r>
          </w:p>
        </w:tc>
        <w:tc>
          <w:tcPr>
            <w:tcW w:w="1048"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优化</w:t>
            </w:r>
          </w:p>
        </w:tc>
        <w:tc>
          <w:tcPr>
            <w:tcW w:w="1134"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已评审</w:t>
            </w:r>
          </w:p>
        </w:tc>
        <w:tc>
          <w:tcPr>
            <w:tcW w:w="838"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V1.1</w:t>
            </w:r>
          </w:p>
        </w:tc>
        <w:tc>
          <w:tcPr>
            <w:tcW w:w="1449" w:type="dxa"/>
            <w:shd w:val="clear" w:color="auto" w:fill="auto"/>
          </w:tcPr>
          <w:p>
            <w:pPr>
              <w:rPr>
                <w:rFonts w:hint="default"/>
                <w:sz w:val="18"/>
                <w:szCs w:val="18"/>
                <w:vertAlign w:val="baseline"/>
                <w:lang w:val="en-US" w:eastAsia="zh-CN"/>
              </w:rPr>
            </w:pPr>
            <w:r>
              <w:rPr>
                <w:rFonts w:hint="eastAsia"/>
                <w:sz w:val="18"/>
                <w:szCs w:val="18"/>
                <w:vertAlign w:val="baseline"/>
                <w:lang w:val="en-US" w:eastAsia="zh-CN"/>
              </w:rPr>
              <w:t>2025-05-15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12</w:t>
            </w:r>
          </w:p>
        </w:tc>
        <w:tc>
          <w:tcPr>
            <w:tcW w:w="4745" w:type="dxa"/>
            <w:shd w:val="clear" w:color="auto" w:fill="auto"/>
          </w:tcPr>
          <w:p>
            <w:pPr>
              <w:tabs>
                <w:tab w:val="center" w:pos="2370"/>
              </w:tabs>
              <w:rPr>
                <w:rFonts w:hint="eastAsia"/>
                <w:sz w:val="18"/>
                <w:szCs w:val="18"/>
                <w:lang w:val="en-US" w:eastAsia="zh-CN"/>
              </w:rPr>
            </w:pPr>
            <w:r>
              <w:rPr>
                <w:rFonts w:hint="eastAsia"/>
                <w:sz w:val="18"/>
                <w:szCs w:val="18"/>
                <w:lang w:val="en-US" w:eastAsia="zh-CN"/>
              </w:rPr>
              <w:t>5.3GEMC-YH-05-003 能耗自查验收首页新增待办</w:t>
            </w:r>
          </w:p>
        </w:tc>
        <w:tc>
          <w:tcPr>
            <w:tcW w:w="1048" w:type="dxa"/>
            <w:shd w:val="clear" w:color="auto" w:fill="auto"/>
            <w:vAlign w:val="top"/>
          </w:tcPr>
          <w:p>
            <w:pPr>
              <w:jc w:val="center"/>
              <w:rPr>
                <w:rFonts w:hint="default"/>
                <w:sz w:val="18"/>
                <w:szCs w:val="18"/>
                <w:vertAlign w:val="baseline"/>
                <w:lang w:val="en-US" w:eastAsia="zh-CN"/>
              </w:rPr>
            </w:pPr>
            <w:r>
              <w:rPr>
                <w:rFonts w:hint="eastAsia"/>
                <w:sz w:val="18"/>
                <w:szCs w:val="18"/>
                <w:vertAlign w:val="baseline"/>
                <w:lang w:val="en-US" w:eastAsia="zh-CN"/>
              </w:rPr>
              <w:t>优化</w:t>
            </w:r>
          </w:p>
        </w:tc>
        <w:tc>
          <w:tcPr>
            <w:tcW w:w="1134" w:type="dxa"/>
            <w:shd w:val="clear" w:color="auto" w:fill="auto"/>
            <w:vAlign w:val="top"/>
          </w:tcPr>
          <w:p>
            <w:pPr>
              <w:jc w:val="center"/>
              <w:rPr>
                <w:rFonts w:hint="eastAsia"/>
                <w:sz w:val="18"/>
                <w:szCs w:val="18"/>
                <w:vertAlign w:val="baseline"/>
                <w:lang w:val="en-US" w:eastAsia="zh-CN"/>
              </w:rPr>
            </w:pPr>
            <w:r>
              <w:rPr>
                <w:rFonts w:hint="eastAsia"/>
                <w:sz w:val="18"/>
                <w:szCs w:val="18"/>
                <w:vertAlign w:val="baseline"/>
                <w:lang w:val="en-US" w:eastAsia="zh-CN"/>
              </w:rPr>
              <w:t>已评审</w:t>
            </w:r>
          </w:p>
        </w:tc>
        <w:tc>
          <w:tcPr>
            <w:tcW w:w="838" w:type="dxa"/>
            <w:shd w:val="clear" w:color="auto" w:fill="auto"/>
            <w:vAlign w:val="top"/>
          </w:tcPr>
          <w:p>
            <w:pPr>
              <w:jc w:val="center"/>
              <w:rPr>
                <w:rFonts w:hint="eastAsia"/>
                <w:sz w:val="18"/>
                <w:szCs w:val="18"/>
                <w:vertAlign w:val="baseline"/>
                <w:lang w:val="en-US" w:eastAsia="zh-CN"/>
              </w:rPr>
            </w:pPr>
            <w:r>
              <w:rPr>
                <w:rFonts w:hint="eastAsia"/>
                <w:sz w:val="18"/>
                <w:szCs w:val="18"/>
                <w:vertAlign w:val="baseline"/>
                <w:lang w:val="en-US" w:eastAsia="zh-CN"/>
              </w:rPr>
              <w:t>V1.0</w:t>
            </w:r>
          </w:p>
        </w:tc>
        <w:tc>
          <w:tcPr>
            <w:tcW w:w="1449" w:type="dxa"/>
            <w:shd w:val="clear" w:color="auto" w:fill="auto"/>
            <w:vAlign w:val="top"/>
          </w:tcPr>
          <w:p>
            <w:pPr>
              <w:rPr>
                <w:rFonts w:hint="eastAsia"/>
                <w:sz w:val="18"/>
                <w:szCs w:val="18"/>
                <w:vertAlign w:val="baseline"/>
                <w:lang w:val="en-US" w:eastAsia="zh-CN"/>
              </w:rPr>
            </w:pPr>
            <w:r>
              <w:rPr>
                <w:rFonts w:hint="eastAsia"/>
                <w:sz w:val="18"/>
                <w:szCs w:val="18"/>
                <w:vertAlign w:val="baseline"/>
                <w:lang w:val="en-US" w:eastAsia="zh-CN"/>
              </w:rPr>
              <w:t>2025-05-15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13</w:t>
            </w:r>
          </w:p>
        </w:tc>
        <w:tc>
          <w:tcPr>
            <w:tcW w:w="4745" w:type="dxa"/>
            <w:shd w:val="clear" w:color="auto" w:fill="auto"/>
          </w:tcPr>
          <w:p>
            <w:pPr>
              <w:tabs>
                <w:tab w:val="center" w:pos="2370"/>
              </w:tabs>
              <w:rPr>
                <w:rFonts w:hint="eastAsia"/>
                <w:sz w:val="18"/>
                <w:szCs w:val="18"/>
                <w:lang w:val="en-US" w:eastAsia="zh-CN"/>
              </w:rPr>
            </w:pPr>
            <w:r>
              <w:rPr>
                <w:rFonts w:hint="eastAsia"/>
                <w:sz w:val="18"/>
                <w:szCs w:val="18"/>
                <w:lang w:val="en-US" w:eastAsia="zh-CN"/>
              </w:rPr>
              <w:t>6.2GXEMS-RD-06-002 流程角色配置</w:t>
            </w:r>
          </w:p>
        </w:tc>
        <w:tc>
          <w:tcPr>
            <w:tcW w:w="1048"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需求</w:t>
            </w:r>
          </w:p>
        </w:tc>
        <w:tc>
          <w:tcPr>
            <w:tcW w:w="1134" w:type="dxa"/>
            <w:shd w:val="clear" w:color="auto" w:fill="auto"/>
          </w:tcPr>
          <w:p>
            <w:pPr>
              <w:jc w:val="center"/>
              <w:rPr>
                <w:rFonts w:hint="default"/>
                <w:sz w:val="18"/>
                <w:szCs w:val="18"/>
                <w:vertAlign w:val="baseline"/>
                <w:lang w:val="en-US" w:eastAsia="zh-CN"/>
              </w:rPr>
            </w:pPr>
            <w:r>
              <w:rPr>
                <w:rFonts w:hint="eastAsia"/>
                <w:sz w:val="18"/>
                <w:szCs w:val="18"/>
                <w:vertAlign w:val="baseline"/>
                <w:lang w:val="en-US" w:eastAsia="zh-CN"/>
              </w:rPr>
              <w:t>已评审</w:t>
            </w:r>
          </w:p>
        </w:tc>
        <w:tc>
          <w:tcPr>
            <w:tcW w:w="838" w:type="dxa"/>
            <w:shd w:val="clear" w:color="auto" w:fill="auto"/>
            <w:vAlign w:val="top"/>
          </w:tcPr>
          <w:p>
            <w:pPr>
              <w:jc w:val="center"/>
              <w:rPr>
                <w:rFonts w:hint="eastAsia"/>
                <w:sz w:val="18"/>
                <w:szCs w:val="18"/>
                <w:vertAlign w:val="baseline"/>
                <w:lang w:val="en-US" w:eastAsia="zh-CN"/>
              </w:rPr>
            </w:pPr>
            <w:r>
              <w:rPr>
                <w:rFonts w:hint="eastAsia"/>
                <w:sz w:val="18"/>
                <w:szCs w:val="18"/>
                <w:vertAlign w:val="baseline"/>
                <w:lang w:val="en-US" w:eastAsia="zh-CN"/>
              </w:rPr>
              <w:t>V1.0</w:t>
            </w:r>
          </w:p>
        </w:tc>
        <w:tc>
          <w:tcPr>
            <w:tcW w:w="1449" w:type="dxa"/>
            <w:shd w:val="clear" w:color="auto" w:fill="auto"/>
            <w:vAlign w:val="top"/>
          </w:tcPr>
          <w:p>
            <w:pPr>
              <w:rPr>
                <w:rFonts w:hint="default"/>
                <w:sz w:val="18"/>
                <w:szCs w:val="18"/>
                <w:vertAlign w:val="baseline"/>
                <w:lang w:val="en-US" w:eastAsia="zh-CN"/>
              </w:rPr>
            </w:pPr>
            <w:r>
              <w:rPr>
                <w:rFonts w:hint="eastAsia"/>
                <w:sz w:val="18"/>
                <w:szCs w:val="18"/>
                <w:vertAlign w:val="baseline"/>
                <w:lang w:val="en-US" w:eastAsia="zh-CN"/>
              </w:rPr>
              <w:t>2025-05-16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FFFF00"/>
          </w:tcPr>
          <w:p>
            <w:pPr>
              <w:jc w:val="center"/>
              <w:rPr>
                <w:rFonts w:hint="default"/>
                <w:sz w:val="18"/>
                <w:szCs w:val="18"/>
                <w:vertAlign w:val="baseline"/>
                <w:lang w:val="en-US" w:eastAsia="zh-CN"/>
              </w:rPr>
            </w:pPr>
            <w:r>
              <w:rPr>
                <w:rFonts w:hint="eastAsia"/>
                <w:sz w:val="18"/>
                <w:szCs w:val="18"/>
                <w:vertAlign w:val="baseline"/>
                <w:lang w:val="en-US" w:eastAsia="zh-CN"/>
              </w:rPr>
              <w:t>14</w:t>
            </w:r>
          </w:p>
        </w:tc>
        <w:tc>
          <w:tcPr>
            <w:tcW w:w="4745" w:type="dxa"/>
            <w:shd w:val="clear" w:color="auto" w:fill="FFFF00"/>
          </w:tcPr>
          <w:p>
            <w:pPr>
              <w:tabs>
                <w:tab w:val="center" w:pos="2370"/>
              </w:tabs>
              <w:rPr>
                <w:rFonts w:hint="eastAsia"/>
                <w:sz w:val="18"/>
                <w:szCs w:val="18"/>
                <w:lang w:val="en-US" w:eastAsia="zh-CN"/>
              </w:rPr>
            </w:pPr>
            <w:r>
              <w:rPr>
                <w:rFonts w:hint="eastAsia"/>
                <w:sz w:val="18"/>
                <w:szCs w:val="18"/>
                <w:lang w:val="en-US" w:eastAsia="zh-CN"/>
              </w:rPr>
              <w:t>8.2GXEMS-RD-08-002站点信息自动同步</w:t>
            </w:r>
          </w:p>
        </w:tc>
        <w:tc>
          <w:tcPr>
            <w:tcW w:w="1048" w:type="dxa"/>
            <w:shd w:val="clear" w:color="auto" w:fill="FFFF00"/>
          </w:tcPr>
          <w:p>
            <w:pPr>
              <w:jc w:val="center"/>
              <w:rPr>
                <w:rFonts w:hint="default"/>
                <w:sz w:val="18"/>
                <w:szCs w:val="18"/>
                <w:vertAlign w:val="baseline"/>
                <w:lang w:val="en-US" w:eastAsia="zh-CN"/>
              </w:rPr>
            </w:pPr>
            <w:r>
              <w:rPr>
                <w:rFonts w:hint="eastAsia"/>
                <w:sz w:val="18"/>
                <w:szCs w:val="18"/>
                <w:vertAlign w:val="baseline"/>
                <w:lang w:val="en-US" w:eastAsia="zh-CN"/>
              </w:rPr>
              <w:t>需求</w:t>
            </w:r>
          </w:p>
        </w:tc>
        <w:tc>
          <w:tcPr>
            <w:tcW w:w="1134" w:type="dxa"/>
            <w:shd w:val="clear" w:color="auto" w:fill="FFFF00"/>
          </w:tcPr>
          <w:p>
            <w:pPr>
              <w:jc w:val="center"/>
              <w:rPr>
                <w:rFonts w:hint="default"/>
                <w:sz w:val="18"/>
                <w:szCs w:val="18"/>
                <w:vertAlign w:val="baseline"/>
                <w:lang w:val="en-US" w:eastAsia="zh-CN"/>
              </w:rPr>
            </w:pPr>
            <w:r>
              <w:rPr>
                <w:rFonts w:hint="eastAsia"/>
                <w:sz w:val="18"/>
                <w:szCs w:val="18"/>
                <w:vertAlign w:val="baseline"/>
                <w:lang w:val="en-US" w:eastAsia="zh-CN"/>
              </w:rPr>
              <w:t>待评审</w:t>
            </w:r>
          </w:p>
        </w:tc>
        <w:tc>
          <w:tcPr>
            <w:tcW w:w="838" w:type="dxa"/>
            <w:shd w:val="clear" w:color="auto" w:fill="FFFF00"/>
          </w:tcPr>
          <w:p>
            <w:pPr>
              <w:jc w:val="center"/>
              <w:rPr>
                <w:rFonts w:hint="default"/>
                <w:sz w:val="18"/>
                <w:szCs w:val="18"/>
                <w:vertAlign w:val="baseline"/>
                <w:lang w:val="en-US" w:eastAsia="zh-CN"/>
              </w:rPr>
            </w:pPr>
            <w:r>
              <w:rPr>
                <w:rFonts w:hint="eastAsia"/>
                <w:sz w:val="18"/>
                <w:szCs w:val="18"/>
                <w:vertAlign w:val="baseline"/>
                <w:lang w:val="en-US" w:eastAsia="zh-CN"/>
              </w:rPr>
              <w:t>V1.0</w:t>
            </w:r>
          </w:p>
        </w:tc>
        <w:tc>
          <w:tcPr>
            <w:tcW w:w="1449" w:type="dxa"/>
            <w:shd w:val="clear" w:color="auto" w:fill="FFFF00"/>
          </w:tcPr>
          <w:p>
            <w:pPr>
              <w:rPr>
                <w:rFonts w:hint="default"/>
                <w:sz w:val="18"/>
                <w:szCs w:val="18"/>
                <w:vertAlign w:val="baseline"/>
                <w:lang w:val="en-US" w:eastAsia="zh-CN"/>
              </w:rPr>
            </w:pPr>
            <w:r>
              <w:rPr>
                <w:rFonts w:hint="eastAsia"/>
                <w:sz w:val="18"/>
                <w:szCs w:val="18"/>
                <w:vertAlign w:val="baseline"/>
                <w:lang w:val="en-US" w:eastAsia="zh-CN"/>
              </w:rPr>
              <w:t>2025-07-02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FFFF00"/>
          </w:tcPr>
          <w:p>
            <w:pPr>
              <w:jc w:val="center"/>
              <w:rPr>
                <w:rFonts w:hint="default"/>
                <w:sz w:val="18"/>
                <w:szCs w:val="18"/>
                <w:vertAlign w:val="baseline"/>
                <w:lang w:val="en-US" w:eastAsia="zh-CN"/>
              </w:rPr>
            </w:pPr>
            <w:r>
              <w:rPr>
                <w:rFonts w:hint="eastAsia"/>
                <w:sz w:val="18"/>
                <w:szCs w:val="18"/>
                <w:vertAlign w:val="baseline"/>
                <w:lang w:val="en-US" w:eastAsia="zh-CN"/>
              </w:rPr>
              <w:t>15</w:t>
            </w:r>
          </w:p>
        </w:tc>
        <w:tc>
          <w:tcPr>
            <w:tcW w:w="4745" w:type="dxa"/>
            <w:shd w:val="clear" w:color="auto" w:fill="FFFF00"/>
          </w:tcPr>
          <w:p>
            <w:pPr>
              <w:tabs>
                <w:tab w:val="center" w:pos="2370"/>
              </w:tabs>
              <w:rPr>
                <w:rFonts w:hint="default"/>
                <w:sz w:val="18"/>
                <w:szCs w:val="18"/>
                <w:lang w:val="en-US" w:eastAsia="zh-CN"/>
              </w:rPr>
            </w:pPr>
            <w:r>
              <w:rPr>
                <w:rFonts w:hint="eastAsia"/>
                <w:sz w:val="18"/>
                <w:szCs w:val="18"/>
                <w:lang w:val="en-US" w:eastAsia="zh-CN"/>
              </w:rPr>
              <w:t>4.2GEMC-YH-04-002 超期服役统计</w:t>
            </w:r>
          </w:p>
        </w:tc>
        <w:tc>
          <w:tcPr>
            <w:tcW w:w="1048" w:type="dxa"/>
            <w:shd w:val="clear" w:color="auto" w:fill="FFFF00"/>
          </w:tcPr>
          <w:p>
            <w:pPr>
              <w:jc w:val="center"/>
              <w:rPr>
                <w:rFonts w:hint="default"/>
                <w:sz w:val="18"/>
                <w:szCs w:val="18"/>
                <w:vertAlign w:val="baseline"/>
                <w:lang w:val="en-US" w:eastAsia="zh-CN"/>
              </w:rPr>
            </w:pPr>
            <w:r>
              <w:rPr>
                <w:rFonts w:hint="eastAsia"/>
                <w:sz w:val="18"/>
                <w:szCs w:val="18"/>
                <w:vertAlign w:val="baseline"/>
                <w:lang w:val="en-US" w:eastAsia="zh-CN"/>
              </w:rPr>
              <w:t>优化</w:t>
            </w:r>
          </w:p>
        </w:tc>
        <w:tc>
          <w:tcPr>
            <w:tcW w:w="1134" w:type="dxa"/>
            <w:shd w:val="clear" w:color="auto" w:fill="FFFF00"/>
          </w:tcPr>
          <w:p>
            <w:pPr>
              <w:jc w:val="center"/>
              <w:rPr>
                <w:rFonts w:hint="default"/>
                <w:sz w:val="18"/>
                <w:szCs w:val="18"/>
                <w:vertAlign w:val="baseline"/>
                <w:lang w:val="en-US" w:eastAsia="zh-CN"/>
              </w:rPr>
            </w:pPr>
            <w:r>
              <w:rPr>
                <w:rFonts w:hint="eastAsia"/>
                <w:sz w:val="18"/>
                <w:szCs w:val="18"/>
                <w:vertAlign w:val="baseline"/>
                <w:lang w:val="en-US" w:eastAsia="zh-CN"/>
              </w:rPr>
              <w:t>待评审</w:t>
            </w:r>
          </w:p>
        </w:tc>
        <w:tc>
          <w:tcPr>
            <w:tcW w:w="838" w:type="dxa"/>
            <w:shd w:val="clear" w:color="auto" w:fill="FFFF00"/>
          </w:tcPr>
          <w:p>
            <w:pPr>
              <w:jc w:val="center"/>
              <w:rPr>
                <w:rFonts w:hint="default"/>
                <w:sz w:val="18"/>
                <w:szCs w:val="18"/>
                <w:vertAlign w:val="baseline"/>
                <w:lang w:val="en-US" w:eastAsia="zh-CN"/>
              </w:rPr>
            </w:pPr>
            <w:r>
              <w:rPr>
                <w:rFonts w:hint="eastAsia"/>
                <w:sz w:val="18"/>
                <w:szCs w:val="18"/>
                <w:vertAlign w:val="baseline"/>
                <w:lang w:val="en-US" w:eastAsia="zh-CN"/>
              </w:rPr>
              <w:t>V1.0</w:t>
            </w:r>
          </w:p>
        </w:tc>
        <w:tc>
          <w:tcPr>
            <w:tcW w:w="1449" w:type="dxa"/>
            <w:shd w:val="clear" w:color="auto" w:fill="FFFF00"/>
          </w:tcPr>
          <w:p>
            <w:pPr>
              <w:rPr>
                <w:rFonts w:hint="default"/>
                <w:sz w:val="18"/>
                <w:szCs w:val="18"/>
                <w:vertAlign w:val="baseline"/>
                <w:lang w:val="en-US" w:eastAsia="zh-CN"/>
              </w:rPr>
            </w:pPr>
            <w:r>
              <w:rPr>
                <w:rFonts w:hint="eastAsia"/>
                <w:sz w:val="18"/>
                <w:szCs w:val="18"/>
                <w:vertAlign w:val="baseline"/>
                <w:lang w:val="en-US" w:eastAsia="zh-CN"/>
              </w:rPr>
              <w:t>2025-07-15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Pr>
          <w:p>
            <w:pPr>
              <w:jc w:val="center"/>
              <w:rPr>
                <w:rFonts w:hint="default"/>
                <w:sz w:val="18"/>
                <w:szCs w:val="18"/>
                <w:vertAlign w:val="baseline"/>
                <w:lang w:val="en-US" w:eastAsia="zh-CN"/>
              </w:rPr>
            </w:pPr>
            <w:r>
              <w:rPr>
                <w:rFonts w:hint="eastAsia"/>
                <w:sz w:val="18"/>
                <w:szCs w:val="18"/>
                <w:vertAlign w:val="baseline"/>
                <w:lang w:val="en-US" w:eastAsia="zh-CN"/>
              </w:rPr>
              <w:t>16</w:t>
            </w:r>
          </w:p>
        </w:tc>
        <w:tc>
          <w:tcPr>
            <w:tcW w:w="4745" w:type="dxa"/>
          </w:tcPr>
          <w:p>
            <w:pPr>
              <w:tabs>
                <w:tab w:val="center" w:pos="2370"/>
              </w:tabs>
              <w:rPr>
                <w:rFonts w:hint="eastAsia"/>
                <w:sz w:val="18"/>
                <w:szCs w:val="18"/>
                <w:lang w:val="en-US" w:eastAsia="zh-CN"/>
              </w:rPr>
            </w:pPr>
            <w:r>
              <w:rPr>
                <w:rFonts w:hint="eastAsia"/>
                <w:sz w:val="18"/>
                <w:szCs w:val="18"/>
                <w:lang w:val="en-US" w:eastAsia="zh-CN"/>
              </w:rPr>
              <w:t>9.1GXEMS-YH-09-001容量分析增加广西定制公式</w:t>
            </w:r>
          </w:p>
        </w:tc>
        <w:tc>
          <w:tcPr>
            <w:tcW w:w="1048" w:type="dxa"/>
          </w:tcPr>
          <w:p>
            <w:pPr>
              <w:jc w:val="center"/>
              <w:rPr>
                <w:rFonts w:hint="default"/>
                <w:sz w:val="18"/>
                <w:szCs w:val="18"/>
                <w:vertAlign w:val="baseline"/>
                <w:lang w:val="en-US" w:eastAsia="zh-CN"/>
              </w:rPr>
            </w:pPr>
            <w:r>
              <w:rPr>
                <w:rFonts w:hint="eastAsia"/>
                <w:sz w:val="18"/>
                <w:szCs w:val="18"/>
                <w:vertAlign w:val="baseline"/>
                <w:lang w:val="en-US" w:eastAsia="zh-CN"/>
              </w:rPr>
              <w:t>定制优化</w:t>
            </w:r>
          </w:p>
        </w:tc>
        <w:tc>
          <w:tcPr>
            <w:tcW w:w="1134" w:type="dxa"/>
          </w:tcPr>
          <w:p>
            <w:pPr>
              <w:jc w:val="center"/>
              <w:rPr>
                <w:rFonts w:hint="eastAsia"/>
                <w:sz w:val="18"/>
                <w:szCs w:val="18"/>
                <w:vertAlign w:val="baseline"/>
                <w:lang w:val="en-US" w:eastAsia="zh-CN"/>
              </w:rPr>
            </w:pPr>
          </w:p>
        </w:tc>
        <w:tc>
          <w:tcPr>
            <w:tcW w:w="838" w:type="dxa"/>
          </w:tcPr>
          <w:p>
            <w:pPr>
              <w:jc w:val="center"/>
              <w:rPr>
                <w:rFonts w:hint="eastAsia"/>
                <w:sz w:val="18"/>
                <w:szCs w:val="18"/>
                <w:vertAlign w:val="baseline"/>
                <w:lang w:val="en-US" w:eastAsia="zh-CN"/>
              </w:rPr>
            </w:pPr>
          </w:p>
        </w:tc>
        <w:tc>
          <w:tcPr>
            <w:tcW w:w="1449" w:type="dxa"/>
          </w:tcPr>
          <w:p>
            <w:p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FFFF00"/>
          </w:tcPr>
          <w:p>
            <w:pPr>
              <w:jc w:val="center"/>
              <w:rPr>
                <w:rFonts w:hint="default"/>
                <w:sz w:val="18"/>
                <w:szCs w:val="18"/>
                <w:highlight w:val="none"/>
                <w:vertAlign w:val="baseline"/>
                <w:lang w:val="en-US" w:eastAsia="zh-CN"/>
              </w:rPr>
            </w:pPr>
            <w:r>
              <w:rPr>
                <w:rFonts w:hint="eastAsia"/>
                <w:sz w:val="18"/>
                <w:szCs w:val="18"/>
                <w:highlight w:val="none"/>
                <w:vertAlign w:val="baseline"/>
                <w:lang w:val="en-US" w:eastAsia="zh-CN"/>
              </w:rPr>
              <w:t>17</w:t>
            </w:r>
          </w:p>
        </w:tc>
        <w:tc>
          <w:tcPr>
            <w:tcW w:w="4745" w:type="dxa"/>
            <w:shd w:val="clear" w:color="auto" w:fill="FFFF00"/>
          </w:tcPr>
          <w:p>
            <w:pPr>
              <w:tabs>
                <w:tab w:val="center" w:pos="2370"/>
              </w:tabs>
              <w:rPr>
                <w:rFonts w:hint="eastAsia"/>
                <w:sz w:val="18"/>
                <w:szCs w:val="18"/>
                <w:highlight w:val="none"/>
                <w:lang w:val="en-US" w:eastAsia="zh-CN"/>
              </w:rPr>
            </w:pPr>
            <w:r>
              <w:rPr>
                <w:rFonts w:hint="eastAsia"/>
                <w:sz w:val="18"/>
                <w:szCs w:val="18"/>
                <w:highlight w:val="none"/>
                <w:lang w:val="en-US" w:eastAsia="zh-CN"/>
              </w:rPr>
              <w:t>10.1GXEMS-YH-10-001有效性稽核功能优化</w:t>
            </w:r>
          </w:p>
        </w:tc>
        <w:tc>
          <w:tcPr>
            <w:tcW w:w="1048" w:type="dxa"/>
            <w:shd w:val="clear" w:color="auto" w:fill="FFFF00"/>
            <w:vAlign w:val="top"/>
          </w:tcPr>
          <w:p>
            <w:pPr>
              <w:jc w:val="center"/>
              <w:rPr>
                <w:rFonts w:hint="default"/>
                <w:sz w:val="18"/>
                <w:szCs w:val="18"/>
                <w:highlight w:val="none"/>
                <w:vertAlign w:val="baseline"/>
                <w:lang w:val="en-US" w:eastAsia="zh-CN"/>
              </w:rPr>
            </w:pPr>
            <w:r>
              <w:rPr>
                <w:rFonts w:hint="eastAsia"/>
                <w:sz w:val="18"/>
                <w:szCs w:val="18"/>
                <w:highlight w:val="none"/>
                <w:vertAlign w:val="baseline"/>
                <w:lang w:val="en-US" w:eastAsia="zh-CN"/>
              </w:rPr>
              <w:t>优化</w:t>
            </w:r>
          </w:p>
        </w:tc>
        <w:tc>
          <w:tcPr>
            <w:tcW w:w="1134" w:type="dxa"/>
            <w:shd w:val="clear" w:color="auto" w:fill="FFFF00"/>
            <w:vAlign w:val="top"/>
          </w:tcPr>
          <w:p>
            <w:pPr>
              <w:jc w:val="center"/>
              <w:rPr>
                <w:rFonts w:hint="eastAsia"/>
                <w:sz w:val="18"/>
                <w:szCs w:val="18"/>
                <w:highlight w:val="none"/>
                <w:vertAlign w:val="baseline"/>
                <w:lang w:val="en-US" w:eastAsia="zh-CN"/>
              </w:rPr>
            </w:pPr>
            <w:r>
              <w:rPr>
                <w:rFonts w:hint="eastAsia"/>
                <w:sz w:val="18"/>
                <w:szCs w:val="18"/>
                <w:highlight w:val="none"/>
                <w:vertAlign w:val="baseline"/>
                <w:lang w:val="en-US" w:eastAsia="zh-CN"/>
              </w:rPr>
              <w:t>待评审</w:t>
            </w:r>
          </w:p>
        </w:tc>
        <w:tc>
          <w:tcPr>
            <w:tcW w:w="838" w:type="dxa"/>
            <w:shd w:val="clear" w:color="auto" w:fill="FFFF00"/>
            <w:vAlign w:val="top"/>
          </w:tcPr>
          <w:p>
            <w:pPr>
              <w:jc w:val="center"/>
              <w:rPr>
                <w:rFonts w:hint="eastAsia"/>
                <w:sz w:val="18"/>
                <w:szCs w:val="18"/>
                <w:highlight w:val="none"/>
                <w:vertAlign w:val="baseline"/>
                <w:lang w:val="en-US" w:eastAsia="zh-CN"/>
              </w:rPr>
            </w:pPr>
            <w:r>
              <w:rPr>
                <w:rFonts w:hint="eastAsia"/>
                <w:sz w:val="18"/>
                <w:szCs w:val="18"/>
                <w:highlight w:val="none"/>
                <w:vertAlign w:val="baseline"/>
                <w:lang w:val="en-US" w:eastAsia="zh-CN"/>
              </w:rPr>
              <w:t>V1.0</w:t>
            </w:r>
          </w:p>
        </w:tc>
        <w:tc>
          <w:tcPr>
            <w:tcW w:w="1449" w:type="dxa"/>
            <w:shd w:val="clear" w:color="auto" w:fill="FFFF00"/>
            <w:vAlign w:val="top"/>
          </w:tcPr>
          <w:p>
            <w:pPr>
              <w:rPr>
                <w:rFonts w:hint="default"/>
                <w:sz w:val="18"/>
                <w:szCs w:val="18"/>
                <w:highlight w:val="none"/>
                <w:vertAlign w:val="baseline"/>
                <w:lang w:val="en-US" w:eastAsia="zh-CN"/>
              </w:rPr>
            </w:pPr>
            <w:r>
              <w:rPr>
                <w:rFonts w:hint="eastAsia"/>
                <w:sz w:val="18"/>
                <w:szCs w:val="18"/>
                <w:highlight w:val="none"/>
                <w:vertAlign w:val="baseline"/>
                <w:lang w:val="en-US" w:eastAsia="zh-CN"/>
              </w:rPr>
              <w:t>2025-08-21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FFFF00"/>
          </w:tcPr>
          <w:p>
            <w:pPr>
              <w:jc w:val="center"/>
              <w:rPr>
                <w:rFonts w:hint="default"/>
                <w:sz w:val="18"/>
                <w:szCs w:val="18"/>
                <w:highlight w:val="none"/>
                <w:vertAlign w:val="baseline"/>
                <w:lang w:val="en-US" w:eastAsia="zh-CN"/>
              </w:rPr>
            </w:pPr>
            <w:r>
              <w:rPr>
                <w:rFonts w:hint="eastAsia"/>
                <w:sz w:val="18"/>
                <w:szCs w:val="18"/>
                <w:highlight w:val="none"/>
                <w:vertAlign w:val="baseline"/>
                <w:lang w:val="en-US" w:eastAsia="zh-CN"/>
              </w:rPr>
              <w:t>18</w:t>
            </w:r>
          </w:p>
        </w:tc>
        <w:tc>
          <w:tcPr>
            <w:tcW w:w="4745" w:type="dxa"/>
            <w:shd w:val="clear" w:color="auto" w:fill="FFFF00"/>
          </w:tcPr>
          <w:p>
            <w:pPr>
              <w:tabs>
                <w:tab w:val="center" w:pos="2370"/>
              </w:tabs>
              <w:rPr>
                <w:rFonts w:hint="eastAsia"/>
                <w:sz w:val="18"/>
                <w:szCs w:val="18"/>
                <w:highlight w:val="none"/>
                <w:lang w:val="en-US" w:eastAsia="zh-CN"/>
              </w:rPr>
            </w:pPr>
            <w:r>
              <w:rPr>
                <w:rFonts w:hint="eastAsia"/>
                <w:sz w:val="18"/>
                <w:szCs w:val="18"/>
                <w:highlight w:val="none"/>
                <w:lang w:val="en-US" w:eastAsia="zh-CN"/>
              </w:rPr>
              <w:t>1.5GEMC-YH-01-005监控视图站点基本信息同步综资</w:t>
            </w:r>
          </w:p>
        </w:tc>
        <w:tc>
          <w:tcPr>
            <w:tcW w:w="1048" w:type="dxa"/>
            <w:shd w:val="clear" w:color="auto" w:fill="FFFF00"/>
            <w:vAlign w:val="top"/>
          </w:tcPr>
          <w:p>
            <w:pPr>
              <w:jc w:val="center"/>
              <w:rPr>
                <w:rFonts w:hint="default"/>
                <w:sz w:val="18"/>
                <w:szCs w:val="18"/>
                <w:highlight w:val="none"/>
                <w:vertAlign w:val="baseline"/>
                <w:lang w:val="en-US" w:eastAsia="zh-CN"/>
              </w:rPr>
            </w:pPr>
            <w:r>
              <w:rPr>
                <w:rFonts w:hint="eastAsia"/>
                <w:sz w:val="18"/>
                <w:szCs w:val="18"/>
                <w:highlight w:val="none"/>
                <w:vertAlign w:val="baseline"/>
                <w:lang w:val="en-US" w:eastAsia="zh-CN"/>
              </w:rPr>
              <w:t>优化</w:t>
            </w:r>
          </w:p>
        </w:tc>
        <w:tc>
          <w:tcPr>
            <w:tcW w:w="1134" w:type="dxa"/>
            <w:shd w:val="clear" w:color="auto" w:fill="FFFF00"/>
            <w:vAlign w:val="top"/>
          </w:tcPr>
          <w:p>
            <w:pPr>
              <w:jc w:val="center"/>
              <w:rPr>
                <w:rFonts w:hint="default"/>
                <w:sz w:val="18"/>
                <w:szCs w:val="18"/>
                <w:highlight w:val="none"/>
                <w:vertAlign w:val="baseline"/>
                <w:lang w:val="en-US" w:eastAsia="zh-CN"/>
              </w:rPr>
            </w:pPr>
            <w:r>
              <w:rPr>
                <w:rFonts w:hint="eastAsia"/>
                <w:sz w:val="18"/>
                <w:szCs w:val="18"/>
                <w:highlight w:val="none"/>
                <w:vertAlign w:val="baseline"/>
                <w:lang w:val="en-US" w:eastAsia="zh-CN"/>
              </w:rPr>
              <w:t>待评审</w:t>
            </w:r>
          </w:p>
        </w:tc>
        <w:tc>
          <w:tcPr>
            <w:tcW w:w="838" w:type="dxa"/>
            <w:shd w:val="clear" w:color="auto" w:fill="FFFF00"/>
            <w:vAlign w:val="top"/>
          </w:tcPr>
          <w:p>
            <w:pPr>
              <w:jc w:val="center"/>
              <w:rPr>
                <w:rFonts w:hint="eastAsia"/>
                <w:sz w:val="18"/>
                <w:szCs w:val="18"/>
                <w:highlight w:val="none"/>
                <w:vertAlign w:val="baseline"/>
                <w:lang w:val="en-US" w:eastAsia="zh-CN"/>
              </w:rPr>
            </w:pPr>
            <w:r>
              <w:rPr>
                <w:rFonts w:hint="eastAsia"/>
                <w:sz w:val="18"/>
                <w:szCs w:val="18"/>
                <w:highlight w:val="none"/>
                <w:vertAlign w:val="baseline"/>
                <w:lang w:val="en-US" w:eastAsia="zh-CN"/>
              </w:rPr>
              <w:t>V1.0</w:t>
            </w:r>
          </w:p>
        </w:tc>
        <w:tc>
          <w:tcPr>
            <w:tcW w:w="1449" w:type="dxa"/>
            <w:shd w:val="clear" w:color="auto" w:fill="FFFF00"/>
            <w:vAlign w:val="top"/>
          </w:tcPr>
          <w:p>
            <w:pPr>
              <w:rPr>
                <w:rFonts w:hint="eastAsia"/>
                <w:sz w:val="18"/>
                <w:szCs w:val="18"/>
                <w:highlight w:val="none"/>
                <w:vertAlign w:val="baseline"/>
                <w:lang w:val="en-US" w:eastAsia="zh-CN"/>
              </w:rPr>
            </w:pPr>
            <w:r>
              <w:rPr>
                <w:rFonts w:hint="eastAsia"/>
                <w:sz w:val="18"/>
                <w:szCs w:val="18"/>
                <w:highlight w:val="none"/>
                <w:vertAlign w:val="baseline"/>
                <w:lang w:val="en-US" w:eastAsia="zh-CN"/>
              </w:rPr>
              <w:t>2025-09-01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FFFF00"/>
          </w:tcPr>
          <w:p>
            <w:pPr>
              <w:jc w:val="center"/>
              <w:rPr>
                <w:rFonts w:hint="default"/>
                <w:sz w:val="18"/>
                <w:szCs w:val="18"/>
                <w:highlight w:val="none"/>
                <w:vertAlign w:val="baseline"/>
                <w:lang w:val="en-US" w:eastAsia="zh-CN"/>
              </w:rPr>
            </w:pPr>
            <w:r>
              <w:rPr>
                <w:rFonts w:hint="eastAsia"/>
                <w:sz w:val="18"/>
                <w:szCs w:val="18"/>
                <w:highlight w:val="none"/>
                <w:vertAlign w:val="baseline"/>
                <w:lang w:val="en-US" w:eastAsia="zh-CN"/>
              </w:rPr>
              <w:t>19</w:t>
            </w:r>
          </w:p>
        </w:tc>
        <w:tc>
          <w:tcPr>
            <w:tcW w:w="4745" w:type="dxa"/>
            <w:shd w:val="clear" w:color="auto" w:fill="FFFF00"/>
          </w:tcPr>
          <w:p>
            <w:pPr>
              <w:tabs>
                <w:tab w:val="center" w:pos="2370"/>
              </w:tabs>
              <w:rPr>
                <w:rFonts w:hint="eastAsia"/>
                <w:sz w:val="18"/>
                <w:szCs w:val="18"/>
                <w:highlight w:val="none"/>
                <w:lang w:val="en-US" w:eastAsia="zh-CN"/>
              </w:rPr>
            </w:pPr>
          </w:p>
        </w:tc>
        <w:tc>
          <w:tcPr>
            <w:tcW w:w="1048" w:type="dxa"/>
            <w:shd w:val="clear" w:color="auto" w:fill="FFFF00"/>
            <w:vAlign w:val="top"/>
          </w:tcPr>
          <w:p>
            <w:pPr>
              <w:jc w:val="center"/>
              <w:rPr>
                <w:rFonts w:hint="eastAsia"/>
                <w:sz w:val="18"/>
                <w:szCs w:val="18"/>
                <w:highlight w:val="none"/>
                <w:vertAlign w:val="baseline"/>
                <w:lang w:val="en-US" w:eastAsia="zh-CN"/>
              </w:rPr>
            </w:pPr>
          </w:p>
        </w:tc>
        <w:tc>
          <w:tcPr>
            <w:tcW w:w="1134" w:type="dxa"/>
            <w:shd w:val="clear" w:color="auto" w:fill="FFFF00"/>
            <w:vAlign w:val="top"/>
          </w:tcPr>
          <w:p>
            <w:pPr>
              <w:jc w:val="center"/>
              <w:rPr>
                <w:rFonts w:hint="eastAsia"/>
                <w:sz w:val="18"/>
                <w:szCs w:val="18"/>
                <w:highlight w:val="none"/>
                <w:vertAlign w:val="baseline"/>
                <w:lang w:val="en-US" w:eastAsia="zh-CN"/>
              </w:rPr>
            </w:pPr>
          </w:p>
        </w:tc>
        <w:tc>
          <w:tcPr>
            <w:tcW w:w="838" w:type="dxa"/>
            <w:shd w:val="clear" w:color="auto" w:fill="FFFF00"/>
            <w:vAlign w:val="top"/>
          </w:tcPr>
          <w:p>
            <w:pPr>
              <w:jc w:val="center"/>
              <w:rPr>
                <w:rFonts w:hint="eastAsia"/>
                <w:sz w:val="18"/>
                <w:szCs w:val="18"/>
                <w:highlight w:val="none"/>
                <w:vertAlign w:val="baseline"/>
                <w:lang w:val="en-US" w:eastAsia="zh-CN"/>
              </w:rPr>
            </w:pPr>
          </w:p>
        </w:tc>
        <w:tc>
          <w:tcPr>
            <w:tcW w:w="1449" w:type="dxa"/>
            <w:shd w:val="clear" w:color="auto" w:fill="FFFF00"/>
            <w:vAlign w:val="top"/>
          </w:tcPr>
          <w:p>
            <w:pPr>
              <w:rPr>
                <w:rFonts w:hint="eastAsia"/>
                <w:sz w:val="18"/>
                <w:szCs w:val="18"/>
                <w:highlight w:val="none"/>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FFFF00"/>
          </w:tcPr>
          <w:p>
            <w:pPr>
              <w:jc w:val="center"/>
              <w:rPr>
                <w:rFonts w:hint="eastAsia"/>
                <w:sz w:val="18"/>
                <w:szCs w:val="18"/>
                <w:highlight w:val="none"/>
                <w:vertAlign w:val="baseline"/>
                <w:lang w:val="en-US" w:eastAsia="zh-CN"/>
              </w:rPr>
            </w:pPr>
          </w:p>
        </w:tc>
        <w:tc>
          <w:tcPr>
            <w:tcW w:w="4745" w:type="dxa"/>
            <w:shd w:val="clear" w:color="auto" w:fill="FFFF00"/>
          </w:tcPr>
          <w:p>
            <w:pPr>
              <w:tabs>
                <w:tab w:val="center" w:pos="2370"/>
              </w:tabs>
              <w:rPr>
                <w:rFonts w:hint="eastAsia"/>
                <w:sz w:val="18"/>
                <w:szCs w:val="18"/>
                <w:highlight w:val="none"/>
                <w:lang w:val="en-US" w:eastAsia="zh-CN"/>
              </w:rPr>
            </w:pPr>
          </w:p>
        </w:tc>
        <w:tc>
          <w:tcPr>
            <w:tcW w:w="1048" w:type="dxa"/>
            <w:shd w:val="clear" w:color="auto" w:fill="FFFF00"/>
            <w:vAlign w:val="top"/>
          </w:tcPr>
          <w:p>
            <w:pPr>
              <w:jc w:val="center"/>
              <w:rPr>
                <w:rFonts w:hint="eastAsia"/>
                <w:sz w:val="18"/>
                <w:szCs w:val="18"/>
                <w:highlight w:val="none"/>
                <w:vertAlign w:val="baseline"/>
                <w:lang w:val="en-US" w:eastAsia="zh-CN"/>
              </w:rPr>
            </w:pPr>
          </w:p>
        </w:tc>
        <w:tc>
          <w:tcPr>
            <w:tcW w:w="1134" w:type="dxa"/>
            <w:shd w:val="clear" w:color="auto" w:fill="FFFF00"/>
            <w:vAlign w:val="top"/>
          </w:tcPr>
          <w:p>
            <w:pPr>
              <w:jc w:val="center"/>
              <w:rPr>
                <w:rFonts w:hint="eastAsia"/>
                <w:sz w:val="18"/>
                <w:szCs w:val="18"/>
                <w:highlight w:val="none"/>
                <w:vertAlign w:val="baseline"/>
                <w:lang w:val="en-US" w:eastAsia="zh-CN"/>
              </w:rPr>
            </w:pPr>
          </w:p>
        </w:tc>
        <w:tc>
          <w:tcPr>
            <w:tcW w:w="838" w:type="dxa"/>
            <w:shd w:val="clear" w:color="auto" w:fill="FFFF00"/>
            <w:vAlign w:val="top"/>
          </w:tcPr>
          <w:p>
            <w:pPr>
              <w:jc w:val="center"/>
              <w:rPr>
                <w:rFonts w:hint="eastAsia"/>
                <w:sz w:val="18"/>
                <w:szCs w:val="18"/>
                <w:highlight w:val="none"/>
                <w:vertAlign w:val="baseline"/>
                <w:lang w:val="en-US" w:eastAsia="zh-CN"/>
              </w:rPr>
            </w:pPr>
          </w:p>
        </w:tc>
        <w:tc>
          <w:tcPr>
            <w:tcW w:w="1449" w:type="dxa"/>
            <w:shd w:val="clear" w:color="auto" w:fill="FFFF00"/>
            <w:vAlign w:val="top"/>
          </w:tcPr>
          <w:p>
            <w:pPr>
              <w:rPr>
                <w:rFonts w:hint="eastAsia"/>
                <w:sz w:val="18"/>
                <w:szCs w:val="18"/>
                <w:highlight w:val="none"/>
                <w:vertAlign w:val="baseline"/>
                <w:lang w:val="en-US" w:eastAsia="zh-CN"/>
              </w:rPr>
            </w:pP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br w:type="page"/>
      </w:r>
    </w:p>
    <w:p>
      <w:pPr>
        <w:pStyle w:val="2"/>
        <w:numPr>
          <w:ilvl w:val="0"/>
          <w:numId w:val="1"/>
        </w:numPr>
        <w:bidi w:val="0"/>
        <w:rPr>
          <w:rFonts w:hint="default"/>
          <w:lang w:val="en-US" w:eastAsia="zh-CN"/>
        </w:rPr>
      </w:pPr>
      <w:r>
        <w:rPr>
          <w:rFonts w:hint="eastAsia"/>
          <w:lang w:val="en-US" w:eastAsia="zh-CN"/>
        </w:rPr>
        <w:t>综合监控</w:t>
      </w:r>
    </w:p>
    <w:p>
      <w:pPr>
        <w:pStyle w:val="3"/>
        <w:numPr>
          <w:ilvl w:val="1"/>
          <w:numId w:val="1"/>
        </w:numPr>
        <w:bidi w:val="0"/>
        <w:rPr>
          <w:rFonts w:hint="default"/>
          <w:lang w:val="en-US" w:eastAsia="zh-CN"/>
        </w:rPr>
      </w:pPr>
      <w:r>
        <w:rPr>
          <w:rFonts w:hint="eastAsia"/>
          <w:highlight w:val="green"/>
          <w:lang w:val="en-US" w:eastAsia="zh-CN"/>
        </w:rPr>
        <w:t>GEMC-YH-01-001个人工作台布局优化</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default" w:eastAsia="宋体"/>
                <w:sz w:val="22"/>
                <w:szCs w:val="22"/>
                <w:lang w:val="en-US" w:eastAsia="zh-CN"/>
              </w:rPr>
            </w:pPr>
            <w:r>
              <w:rPr>
                <w:rFonts w:hint="eastAsia" w:eastAsia="宋体"/>
                <w:sz w:val="22"/>
                <w:szCs w:val="22"/>
                <w:lang w:val="en-US" w:eastAsia="zh-CN"/>
              </w:rPr>
              <w:t>首页——个人工作台</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2024-10-31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优化内容：个人工作台部分页面布局调整，具体如图所示</w:t>
            </w:r>
          </w:p>
          <w:p>
            <w:r>
              <w:drawing>
                <wp:inline distT="0" distB="0" distL="114300" distR="114300">
                  <wp:extent cx="6188710" cy="2588260"/>
                  <wp:effectExtent l="0" t="0" r="1397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6188710" cy="2588260"/>
                          </a:xfrm>
                          <a:prstGeom prst="rect">
                            <a:avLst/>
                          </a:prstGeom>
                          <a:noFill/>
                          <a:ln>
                            <a:noFill/>
                          </a:ln>
                        </pic:spPr>
                      </pic:pic>
                    </a:graphicData>
                  </a:graphic>
                </wp:inline>
              </w:drawing>
            </w:r>
          </w:p>
          <w:p>
            <w:pPr>
              <w:rPr>
                <w:rFonts w:hint="eastAsia"/>
                <w:lang w:val="en-US" w:eastAsia="zh-CN"/>
              </w:rPr>
            </w:pPr>
            <w:r>
              <w:rPr>
                <w:rFonts w:hint="eastAsia"/>
                <w:lang w:val="en-US" w:eastAsia="zh-CN"/>
              </w:rPr>
              <w:t>优化1：原可用性板块标题改为“告警”；</w:t>
            </w:r>
          </w:p>
          <w:p>
            <w:pPr>
              <w:rPr>
                <w:rFonts w:hint="eastAsia"/>
                <w:lang w:val="en-US" w:eastAsia="zh-CN"/>
              </w:rPr>
            </w:pPr>
            <w:r>
              <w:rPr>
                <w:rFonts w:hint="eastAsia"/>
                <w:lang w:val="en-US" w:eastAsia="zh-CN"/>
              </w:rPr>
              <w:t>优化2：原能耗分项占比板块中，总量改为“总用电量”</w:t>
            </w:r>
          </w:p>
          <w:p>
            <w:pPr>
              <w:rPr>
                <w:rFonts w:hint="default"/>
                <w:lang w:val="en-US" w:eastAsia="zh-CN"/>
              </w:rPr>
            </w:pPr>
            <w:r>
              <w:rPr>
                <w:rFonts w:hint="eastAsia"/>
                <w:lang w:val="en-US" w:eastAsia="zh-CN"/>
              </w:rPr>
              <w:t>优化3：PUE排名板块删除“全国排名”，调整“地市PUE排名”板块填充；</w:t>
            </w:r>
          </w:p>
          <w:p>
            <w:pPr>
              <w:rPr>
                <w:rFonts w:hint="eastAsia"/>
                <w:lang w:val="en-US" w:eastAsia="zh-CN"/>
              </w:rPr>
            </w:pPr>
            <w:r>
              <w:rPr>
                <w:rFonts w:hint="eastAsia"/>
                <w:lang w:val="en-US" w:eastAsia="zh-CN"/>
              </w:rPr>
              <w:t>优化4：原“资源”板块拆分，“容量预警”和“容量状态”放一起，大标题“容量”；原“核心设备”单独一个板块；</w:t>
            </w:r>
          </w:p>
          <w:p>
            <w:pPr>
              <w:rPr>
                <w:rFonts w:hint="default"/>
                <w:lang w:val="en-US" w:eastAsia="zh-CN"/>
              </w:rPr>
            </w:pPr>
            <w:r>
              <w:rPr>
                <w:rFonts w:hint="eastAsia"/>
                <w:lang w:val="en-US" w:eastAsia="zh-CN"/>
              </w:rPr>
              <w:t>优化5：核心设备中的两个标签，对应更名“资源设备”和“动环设备”。</w:t>
            </w:r>
            <w:r>
              <w:rPr>
                <w:rFonts w:hint="eastAsia"/>
                <w:b/>
                <w:bCs/>
                <w:highlight w:val="yellow"/>
                <w:lang w:val="en-US" w:eastAsia="zh-CN"/>
              </w:rPr>
              <w:t>更名后，资源设备的数据，直接统计接入动环的对应设备类型的综资数据结果。</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sz w:val="22"/>
                <w:szCs w:val="22"/>
              </w:rPr>
            </w:pPr>
            <w:r>
              <w:rPr>
                <w:rFonts w:hint="eastAsia"/>
                <w:sz w:val="22"/>
                <w:szCs w:val="22"/>
              </w:rPr>
              <w:t>高</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eastAsia" w:eastAsia="宋体"/>
                <w:sz w:val="22"/>
                <w:szCs w:val="22"/>
                <w:lang w:eastAsia="zh-CN"/>
              </w:rPr>
            </w:pPr>
            <w:r>
              <w:rPr>
                <w:rFonts w:hint="eastAsia"/>
                <w:sz w:val="22"/>
                <w:szCs w:val="22"/>
                <w:lang w:val="en-US" w:eastAsia="zh-CN"/>
              </w:rPr>
              <w:t>高</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已评审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V版本</w:t>
            </w:r>
          </w:p>
        </w:tc>
      </w:tr>
    </w:tbl>
    <w:p>
      <w:pPr>
        <w:rPr>
          <w:rFonts w:hint="default" w:eastAsia="黑体"/>
          <w:lang w:val="en-US" w:eastAsia="zh-CN"/>
        </w:rPr>
      </w:pPr>
    </w:p>
    <w:p>
      <w:pPr>
        <w:rPr>
          <w:rFonts w:hint="default" w:eastAsia="黑体"/>
          <w:lang w:val="en-US" w:eastAsia="zh-CN"/>
        </w:rPr>
      </w:pPr>
    </w:p>
    <w:p>
      <w:pPr>
        <w:pStyle w:val="3"/>
        <w:numPr>
          <w:ilvl w:val="1"/>
          <w:numId w:val="1"/>
        </w:numPr>
        <w:bidi w:val="0"/>
        <w:rPr>
          <w:rFonts w:hint="eastAsia"/>
          <w:lang w:val="en-US" w:eastAsia="zh-CN"/>
        </w:rPr>
      </w:pPr>
      <w:r>
        <w:rPr>
          <w:rFonts w:hint="eastAsia"/>
          <w:highlight w:val="green"/>
          <w:lang w:val="en-US" w:eastAsia="zh-CN"/>
        </w:rPr>
        <w:t>GEMC-YH-01-002个人中心下拉选项内容优化</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default" w:eastAsia="宋体"/>
                <w:sz w:val="22"/>
                <w:szCs w:val="22"/>
                <w:lang w:val="en-US" w:eastAsia="zh-CN"/>
              </w:rPr>
            </w:pPr>
            <w:r>
              <w:rPr>
                <w:rFonts w:hint="eastAsia"/>
                <w:sz w:val="22"/>
                <w:szCs w:val="22"/>
                <w:lang w:val="en-US" w:eastAsia="zh-CN"/>
              </w:rPr>
              <w:t>个人中心</w:t>
            </w:r>
            <w:r>
              <w:rPr>
                <w:rFonts w:hint="eastAsia" w:eastAsia="宋体"/>
                <w:sz w:val="22"/>
                <w:szCs w:val="22"/>
                <w:lang w:val="en-US" w:eastAsia="zh-CN"/>
              </w:rPr>
              <w:t>——</w:t>
            </w:r>
            <w:r>
              <w:rPr>
                <w:rFonts w:hint="eastAsia"/>
                <w:sz w:val="22"/>
                <w:szCs w:val="22"/>
                <w:lang w:val="en-US" w:eastAsia="zh-CN"/>
              </w:rPr>
              <w:t>产品文档/关于我们</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2024-12-02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优化内容：个人中心下拉功能：产品文档和关于我们进行调整。</w:t>
            </w:r>
          </w:p>
          <w:p>
            <w:pPr>
              <w:jc w:val="center"/>
            </w:pPr>
            <w:r>
              <w:drawing>
                <wp:inline distT="0" distB="0" distL="114300" distR="114300">
                  <wp:extent cx="3124200" cy="188976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3124200" cy="1889760"/>
                          </a:xfrm>
                          <a:prstGeom prst="rect">
                            <a:avLst/>
                          </a:prstGeom>
                          <a:noFill/>
                          <a:ln>
                            <a:noFill/>
                          </a:ln>
                        </pic:spPr>
                      </pic:pic>
                    </a:graphicData>
                  </a:graphic>
                </wp:inline>
              </w:drawing>
            </w:r>
          </w:p>
          <w:p>
            <w:pPr>
              <w:jc w:val="center"/>
            </w:pPr>
            <w:r>
              <w:drawing>
                <wp:inline distT="0" distB="0" distL="114300" distR="114300">
                  <wp:extent cx="3543300" cy="2834640"/>
                  <wp:effectExtent l="0" t="0" r="762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3543300" cy="2834640"/>
                          </a:xfrm>
                          <a:prstGeom prst="rect">
                            <a:avLst/>
                          </a:prstGeom>
                          <a:noFill/>
                          <a:ln>
                            <a:noFill/>
                          </a:ln>
                        </pic:spPr>
                      </pic:pic>
                    </a:graphicData>
                  </a:graphic>
                </wp:inline>
              </w:drawing>
            </w:r>
          </w:p>
          <w:p>
            <w:pPr>
              <w:rPr>
                <w:rFonts w:hint="eastAsia"/>
                <w:lang w:val="en-US" w:eastAsia="zh-CN"/>
              </w:rPr>
            </w:pPr>
            <w:r>
              <w:rPr>
                <w:rFonts w:hint="eastAsia"/>
                <w:lang w:val="en-US" w:eastAsia="zh-CN"/>
              </w:rPr>
              <w:t>优化1：原“产品文档”更名为“操作手册”，用于上传各省平台操作手册文件，单击可下载；</w:t>
            </w:r>
          </w:p>
          <w:p>
            <w:pPr>
              <w:rPr>
                <w:rFonts w:hint="eastAsia"/>
                <w:lang w:val="en-US" w:eastAsia="zh-CN"/>
              </w:rPr>
            </w:pPr>
            <w:r>
              <w:rPr>
                <w:rFonts w:hint="eastAsia"/>
                <w:lang w:val="en-US" w:eastAsia="zh-CN"/>
              </w:rPr>
              <w:t>优化2：关于我们，点击进入后的字段信息进行修改。如图中所示。</w:t>
            </w:r>
          </w:p>
          <w:p>
            <w:pPr>
              <w:numPr>
                <w:ilvl w:val="0"/>
                <w:numId w:val="2"/>
              </w:numPr>
              <w:ind w:left="420" w:leftChars="0" w:hanging="420" w:firstLineChars="0"/>
              <w:rPr>
                <w:rFonts w:hint="eastAsia"/>
                <w:lang w:val="en-US" w:eastAsia="zh-CN"/>
              </w:rPr>
            </w:pPr>
            <w:r>
              <w:rPr>
                <w:rFonts w:hint="eastAsia"/>
                <w:lang w:val="en-US" w:eastAsia="zh-CN"/>
              </w:rPr>
              <w:t>系统版本：显示研发云当前发版的系统版本号。</w:t>
            </w:r>
          </w:p>
          <w:p>
            <w:pPr>
              <w:numPr>
                <w:ilvl w:val="0"/>
                <w:numId w:val="2"/>
              </w:numPr>
              <w:ind w:left="420" w:leftChars="0" w:hanging="420" w:firstLineChars="0"/>
              <w:rPr>
                <w:rFonts w:hint="eastAsia"/>
                <w:lang w:val="en-US" w:eastAsia="zh-CN"/>
              </w:rPr>
            </w:pPr>
            <w:r>
              <w:rPr>
                <w:rFonts w:hint="eastAsia"/>
                <w:lang w:val="en-US" w:eastAsia="zh-CN"/>
              </w:rPr>
              <w:t>版本日期：显示当前版本上线的日期。</w:t>
            </w:r>
          </w:p>
          <w:p>
            <w:pPr>
              <w:numPr>
                <w:ilvl w:val="0"/>
                <w:numId w:val="2"/>
              </w:numPr>
              <w:ind w:left="420" w:leftChars="0" w:hanging="420" w:firstLineChars="0"/>
              <w:rPr>
                <w:rFonts w:hint="eastAsia"/>
                <w:lang w:val="en-US" w:eastAsia="zh-CN"/>
              </w:rPr>
            </w:pPr>
            <w:r>
              <w:rPr>
                <w:rFonts w:hint="eastAsia"/>
                <w:lang w:val="en-US" w:eastAsia="zh-CN"/>
              </w:rPr>
              <w:t>维护电话：显示当前省平台的运维人员的电话。</w:t>
            </w:r>
          </w:p>
          <w:p>
            <w:pPr>
              <w:numPr>
                <w:ilvl w:val="0"/>
                <w:numId w:val="2"/>
              </w:numPr>
              <w:ind w:left="420" w:leftChars="0" w:hanging="420" w:firstLineChars="0"/>
            </w:pPr>
            <w:r>
              <w:rPr>
                <w:rFonts w:hint="eastAsia"/>
                <w:lang w:val="en-US" w:eastAsia="zh-CN"/>
              </w:rPr>
              <w:t>维护邮箱：显示当前省平台的运维人员的邮箱地址。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已评审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V版本</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numPr>
          <w:ilvl w:val="1"/>
          <w:numId w:val="1"/>
        </w:numPr>
        <w:bidi w:val="0"/>
        <w:rPr>
          <w:rFonts w:hint="eastAsia"/>
          <w:highlight w:val="none"/>
          <w:lang w:val="en-US" w:eastAsia="zh-CN"/>
        </w:rPr>
      </w:pPr>
      <w:r>
        <w:rPr>
          <w:rFonts w:hint="eastAsia"/>
          <w:highlight w:val="none"/>
          <w:lang w:val="en-US" w:eastAsia="zh-CN"/>
        </w:rPr>
        <w:t>GEMC-YH-01-003监控视图关键设备统计数据优化</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default" w:eastAsia="宋体"/>
                <w:sz w:val="22"/>
                <w:szCs w:val="22"/>
                <w:lang w:val="en-US" w:eastAsia="zh-CN"/>
              </w:rPr>
            </w:pPr>
            <w:r>
              <w:rPr>
                <w:rFonts w:hint="eastAsia"/>
                <w:sz w:val="22"/>
                <w:szCs w:val="22"/>
                <w:lang w:val="en-US" w:eastAsia="zh-CN"/>
              </w:rPr>
              <w:t>综合监控</w:t>
            </w:r>
            <w:r>
              <w:rPr>
                <w:rFonts w:hint="eastAsia" w:eastAsia="宋体"/>
                <w:sz w:val="22"/>
                <w:szCs w:val="22"/>
                <w:lang w:val="en-US" w:eastAsia="zh-CN"/>
              </w:rPr>
              <w:t>——</w:t>
            </w:r>
            <w:r>
              <w:rPr>
                <w:rFonts w:hint="eastAsia"/>
                <w:sz w:val="22"/>
                <w:szCs w:val="22"/>
                <w:lang w:val="en-US" w:eastAsia="zh-CN"/>
              </w:rPr>
              <w:t>监控视图--关键设备</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GEMC1.0.0.0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优化需求时间：2024-12-26</w:t>
            </w:r>
          </w:p>
          <w:p>
            <w:pPr>
              <w:rPr>
                <w:rFonts w:hint="eastAsia"/>
                <w:b/>
                <w:bCs/>
                <w:lang w:val="en-US" w:eastAsia="zh-CN"/>
              </w:rPr>
            </w:pPr>
          </w:p>
          <w:p>
            <w:pPr>
              <w:rPr>
                <w:rFonts w:hint="default"/>
                <w:lang w:val="en-US" w:eastAsia="zh-CN"/>
              </w:rPr>
            </w:pPr>
            <w:r>
              <w:rPr>
                <w:rFonts w:hint="eastAsia"/>
                <w:b/>
                <w:bCs/>
                <w:lang w:val="en-US" w:eastAsia="zh-CN"/>
              </w:rPr>
              <w:t>优化概述</w:t>
            </w:r>
            <w:r>
              <w:rPr>
                <w:rFonts w:hint="eastAsia"/>
                <w:lang w:val="en-US" w:eastAsia="zh-CN"/>
              </w:rPr>
              <w:t>：监控视图中的关键设备统计逻辑进行优化。优化后对引用设备数量统计数据的功能页同样进行验证，如：个人工作台的核心设备板块。</w:t>
            </w:r>
          </w:p>
          <w:p>
            <w:pPr>
              <w:jc w:val="center"/>
            </w:pPr>
            <w:r>
              <w:drawing>
                <wp:inline distT="0" distB="0" distL="114300" distR="114300">
                  <wp:extent cx="6181725" cy="4507865"/>
                  <wp:effectExtent l="0" t="0" r="5715"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6181725" cy="4507865"/>
                          </a:xfrm>
                          <a:prstGeom prst="rect">
                            <a:avLst/>
                          </a:prstGeom>
                          <a:noFill/>
                          <a:ln>
                            <a:noFill/>
                          </a:ln>
                        </pic:spPr>
                      </pic:pic>
                    </a:graphicData>
                  </a:graphic>
                </wp:inline>
              </w:drawing>
            </w:r>
          </w:p>
          <w:p>
            <w:pPr>
              <w:jc w:val="center"/>
            </w:pPr>
            <w:r>
              <w:drawing>
                <wp:inline distT="0" distB="0" distL="114300" distR="114300">
                  <wp:extent cx="6184265" cy="2529205"/>
                  <wp:effectExtent l="0" t="0" r="3175" b="6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6184265" cy="2529205"/>
                          </a:xfrm>
                          <a:prstGeom prst="rect">
                            <a:avLst/>
                          </a:prstGeom>
                          <a:noFill/>
                          <a:ln>
                            <a:noFill/>
                          </a:ln>
                        </pic:spPr>
                      </pic:pic>
                    </a:graphicData>
                  </a:graphic>
                </wp:inline>
              </w:drawing>
            </w:r>
          </w:p>
          <w:p>
            <w:pPr>
              <w:jc w:val="center"/>
            </w:pPr>
          </w:p>
          <w:p>
            <w:pPr>
              <w:rPr>
                <w:rFonts w:hint="default"/>
                <w:lang w:val="en-US" w:eastAsia="zh-CN"/>
              </w:rPr>
            </w:pPr>
            <w:r>
              <w:rPr>
                <w:rFonts w:hint="eastAsia"/>
                <w:b/>
                <w:bCs/>
                <w:lang w:val="en-US" w:eastAsia="zh-CN"/>
              </w:rPr>
              <w:t>优化内容</w:t>
            </w:r>
            <w:r>
              <w:rPr>
                <w:rFonts w:hint="eastAsia"/>
                <w:lang w:val="en-US" w:eastAsia="zh-CN"/>
              </w:rPr>
              <w:t>：</w:t>
            </w:r>
          </w:p>
          <w:p>
            <w:pPr>
              <w:widowControl w:val="0"/>
              <w:numPr>
                <w:ilvl w:val="0"/>
                <w:numId w:val="0"/>
              </w:numPr>
              <w:spacing w:before="20" w:beforeLines="20" w:after="20" w:afterLines="20" w:line="288" w:lineRule="auto"/>
              <w:jc w:val="both"/>
              <w:rPr>
                <w:rFonts w:hint="default"/>
                <w:b/>
                <w:bCs/>
                <w:lang w:val="en-US" w:eastAsia="zh-CN"/>
              </w:rPr>
            </w:pPr>
            <w:r>
              <w:rPr>
                <w:rFonts w:hint="eastAsia"/>
                <w:b/>
                <w:bCs/>
                <w:lang w:val="en-US" w:eastAsia="zh-CN"/>
              </w:rPr>
              <w:t>1.核心设备（关键设备）——动环设备统计</w:t>
            </w:r>
          </w:p>
          <w:p>
            <w:pPr>
              <w:widowControl w:val="0"/>
              <w:numPr>
                <w:ilvl w:val="0"/>
                <w:numId w:val="0"/>
              </w:numPr>
              <w:spacing w:before="20" w:beforeLines="20" w:after="20" w:afterLines="20" w:line="288" w:lineRule="auto"/>
              <w:jc w:val="both"/>
              <w:rPr>
                <w:rFonts w:hint="eastAsia"/>
                <w:lang w:val="en-US" w:eastAsia="zh-CN"/>
              </w:rPr>
            </w:pPr>
            <w:r>
              <w:rPr>
                <w:rFonts w:hint="eastAsia"/>
                <w:b/>
                <w:bCs/>
                <w:lang w:val="en-US" w:eastAsia="zh-CN"/>
              </w:rPr>
              <w:t>问题</w:t>
            </w:r>
            <w:r>
              <w:rPr>
                <w:rFonts w:hint="eastAsia"/>
                <w:lang w:val="en-US" w:eastAsia="zh-CN"/>
              </w:rPr>
              <w:t>：当前统计结果只展示数据中心和通信机楼的设备统计数量，且切换空间树中的站点类型筛选条件，省-市-区层级的设备数量统计不会联动。</w:t>
            </w:r>
          </w:p>
          <w:p>
            <w:pPr>
              <w:widowControl w:val="0"/>
              <w:numPr>
                <w:ilvl w:val="0"/>
                <w:numId w:val="0"/>
              </w:numPr>
              <w:spacing w:before="20" w:beforeLines="20" w:after="20" w:afterLines="20" w:line="288" w:lineRule="auto"/>
              <w:jc w:val="both"/>
              <w:rPr>
                <w:rFonts w:hint="eastAsia"/>
                <w:lang w:val="en-US" w:eastAsia="zh-CN"/>
              </w:rPr>
            </w:pPr>
            <w:r>
              <w:rPr>
                <w:rFonts w:hint="eastAsia"/>
                <w:b/>
                <w:bCs/>
                <w:lang w:val="en-US" w:eastAsia="zh-CN"/>
              </w:rPr>
              <w:t>优化</w:t>
            </w:r>
            <w:r>
              <w:rPr>
                <w:rFonts w:hint="eastAsia"/>
                <w:lang w:val="en-US" w:eastAsia="zh-CN"/>
              </w:rPr>
              <w:t>：</w:t>
            </w:r>
          </w:p>
          <w:p>
            <w:pPr>
              <w:widowControl w:val="0"/>
              <w:numPr>
                <w:ilvl w:val="0"/>
                <w:numId w:val="0"/>
              </w:numPr>
              <w:spacing w:before="20" w:beforeLines="20" w:after="20" w:afterLines="20" w:line="288" w:lineRule="auto"/>
              <w:jc w:val="both"/>
              <w:rPr>
                <w:rFonts w:hint="eastAsia"/>
                <w:lang w:val="en-US" w:eastAsia="zh-CN"/>
              </w:rPr>
            </w:pPr>
            <w:r>
              <w:drawing>
                <wp:inline distT="0" distB="0" distL="114300" distR="114300">
                  <wp:extent cx="5829300" cy="3200400"/>
                  <wp:effectExtent l="0" t="0" r="762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5829300" cy="3200400"/>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eastAsia"/>
                <w:lang w:val="en-US" w:eastAsia="zh-CN"/>
              </w:rPr>
            </w:pPr>
            <w:r>
              <w:rPr>
                <w:rFonts w:hint="eastAsia"/>
                <w:lang w:val="en-US" w:eastAsia="zh-CN"/>
              </w:rPr>
              <w:t>1.1动环设备数量统计全量已上送站点的动环设备数量，包括传输节点和通信基站的动环设备数量。</w:t>
            </w:r>
          </w:p>
          <w:p>
            <w:pPr>
              <w:widowControl w:val="0"/>
              <w:numPr>
                <w:ilvl w:val="0"/>
                <w:numId w:val="0"/>
              </w:numPr>
              <w:spacing w:before="20" w:beforeLines="20" w:after="20" w:afterLines="20" w:line="288" w:lineRule="auto"/>
              <w:jc w:val="both"/>
              <w:rPr>
                <w:rFonts w:hint="eastAsia"/>
                <w:lang w:val="en-US" w:eastAsia="zh-CN"/>
              </w:rPr>
            </w:pPr>
            <w:r>
              <w:rPr>
                <w:rFonts w:hint="eastAsia"/>
                <w:lang w:val="en-US" w:eastAsia="zh-CN"/>
              </w:rPr>
              <w:t>1.2切换空间树站点类型，对应省-市-区 层级的设备数量统计进行联动。</w:t>
            </w:r>
          </w:p>
          <w:p>
            <w:pPr>
              <w:widowControl w:val="0"/>
              <w:numPr>
                <w:ilvl w:val="0"/>
                <w:numId w:val="0"/>
              </w:numPr>
              <w:spacing w:before="20" w:beforeLines="20" w:after="20" w:afterLines="20" w:line="288" w:lineRule="auto"/>
              <w:jc w:val="both"/>
              <w:rPr>
                <w:rFonts w:hint="eastAsia"/>
                <w:lang w:val="en-US" w:eastAsia="zh-CN"/>
              </w:rPr>
            </w:pPr>
            <w:r>
              <w:rPr>
                <w:rFonts w:hint="eastAsia"/>
                <w:lang w:val="en-US" w:eastAsia="zh-CN"/>
              </w:rPr>
              <w:t>1.3监控视图的“上报数据”和“采集数据”与个人工作台优化后的字段保持一致，即“上报数据”改为“资源设备”，“采集数据”改为“动环设备”。</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1.4监控视图的设备类型数量统计，增加“更多”按钮，点击可查看全量的当前所选区域的设备类型及对应数量。动环设备和资源设备均适用。</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1.5监控视图当前页面的“UPS”改为“UPS设备”。“电池”修改为“电池组”</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1.6 FSU总数，需修复选择不同站点类型时的数据联动。</w:t>
            </w:r>
          </w:p>
          <w:p>
            <w:pPr>
              <w:widowControl w:val="0"/>
              <w:numPr>
                <w:ilvl w:val="0"/>
                <w:numId w:val="0"/>
              </w:numPr>
              <w:spacing w:before="20" w:beforeLines="20" w:after="20" w:afterLines="20" w:line="288" w:lineRule="auto"/>
              <w:jc w:val="both"/>
              <w:rPr>
                <w:rFonts w:hint="default"/>
                <w:b/>
                <w:bCs/>
                <w:lang w:val="en-US" w:eastAsia="zh-CN"/>
              </w:rPr>
            </w:pPr>
            <w:r>
              <w:rPr>
                <w:rFonts w:hint="eastAsia"/>
                <w:b/>
                <w:bCs/>
                <w:lang w:val="en-US" w:eastAsia="zh-CN"/>
              </w:rPr>
              <w:t>2.核心设备（关键设备）——资源设备统计</w:t>
            </w:r>
          </w:p>
          <w:p>
            <w:pPr>
              <w:widowControl w:val="0"/>
              <w:numPr>
                <w:ilvl w:val="0"/>
                <w:numId w:val="0"/>
              </w:numPr>
              <w:spacing w:before="20" w:beforeLines="20" w:after="20" w:afterLines="20" w:line="288" w:lineRule="auto"/>
              <w:jc w:val="both"/>
              <w:rPr>
                <w:rFonts w:hint="eastAsia"/>
                <w:lang w:val="en-US" w:eastAsia="zh-CN"/>
              </w:rPr>
            </w:pPr>
            <w:r>
              <w:rPr>
                <w:rFonts w:hint="eastAsia"/>
                <w:b/>
                <w:bCs/>
                <w:lang w:val="en-US" w:eastAsia="zh-CN"/>
              </w:rPr>
              <w:t>问题</w:t>
            </w:r>
            <w:r>
              <w:rPr>
                <w:rFonts w:hint="eastAsia"/>
                <w:lang w:val="en-US" w:eastAsia="zh-CN"/>
              </w:rPr>
              <w:t>：当前监控视图页面处，上报设备统计用户在站点层级填写的固定类型的设备数量。将上报设备修改为资源设备后，需要对数据的统计逻辑和站点层级的设备数据呈现进行优化。</w:t>
            </w:r>
          </w:p>
          <w:p>
            <w:pPr>
              <w:widowControl w:val="0"/>
              <w:numPr>
                <w:ilvl w:val="0"/>
                <w:numId w:val="0"/>
              </w:numPr>
              <w:spacing w:before="20" w:beforeLines="20" w:after="20" w:afterLines="20" w:line="288" w:lineRule="auto"/>
              <w:jc w:val="both"/>
              <w:rPr>
                <w:rFonts w:hint="eastAsia"/>
                <w:lang w:val="en-US" w:eastAsia="zh-CN"/>
              </w:rPr>
            </w:pPr>
            <w:r>
              <w:drawing>
                <wp:inline distT="0" distB="0" distL="114300" distR="114300">
                  <wp:extent cx="5745480" cy="51358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745480" cy="5135880"/>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default"/>
                <w:lang w:val="en-US" w:eastAsia="zh-CN"/>
              </w:rPr>
            </w:pPr>
            <w:r>
              <w:rPr>
                <w:rFonts w:hint="eastAsia"/>
                <w:b/>
                <w:bCs/>
                <w:lang w:val="en-US" w:eastAsia="zh-CN"/>
              </w:rPr>
              <w:t>优化</w:t>
            </w:r>
            <w:r>
              <w:rPr>
                <w:rFonts w:hint="eastAsia"/>
                <w:lang w:val="en-US" w:eastAsia="zh-CN"/>
              </w:rPr>
              <w:t>：</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2.1根据页面所显示的设备类型名称，统计当前所选区域+站点类型筛选条件下，所属区域所包括的综资设备数量。</w:t>
            </w:r>
            <w:r>
              <w:rPr>
                <w:rFonts w:hint="eastAsia"/>
                <w:highlight w:val="yellow"/>
                <w:lang w:val="en-US" w:eastAsia="zh-CN"/>
              </w:rPr>
              <w:t>根据已接入动环的站点信息与综资进行匹配。未接入动环的站点设备数量不统计</w:t>
            </w:r>
            <w:r>
              <w:rPr>
                <w:rFonts w:hint="eastAsia"/>
                <w:lang w:val="en-US" w:eastAsia="zh-CN"/>
              </w:rPr>
              <w:t>。其中，对于电池、空调，与动环设备统计逻辑一致的方式统计资源设备。即电池组=铅酸电池+锂电池；空调=普通空调+机房专用空调+中央空调末端。</w:t>
            </w:r>
          </w:p>
          <w:p>
            <w:pPr>
              <w:widowControl w:val="0"/>
              <w:numPr>
                <w:ilvl w:val="0"/>
                <w:numId w:val="0"/>
              </w:numPr>
              <w:spacing w:before="20" w:beforeLines="20" w:after="20" w:afterLines="20" w:line="288" w:lineRule="auto"/>
              <w:jc w:val="both"/>
              <w:rPr>
                <w:ins w:id="0" w:author="zhoujiansheng" w:date="2025-05-15T10:05:24Z"/>
                <w:rFonts w:hint="eastAsia"/>
                <w:lang w:val="en-US" w:eastAsia="zh-CN"/>
              </w:rPr>
            </w:pPr>
            <w:r>
              <w:rPr>
                <w:rFonts w:hint="eastAsia"/>
                <w:lang w:val="en-US" w:eastAsia="zh-CN"/>
              </w:rPr>
              <w:t>2.2监控视图，站点层级的设备数量，将设备数量填报的页面替换为与省-市-区层级下关键设备统计相同的页面，自动统计改站点设备数量。</w:t>
            </w:r>
          </w:p>
          <w:p>
            <w:pPr>
              <w:widowControl w:val="0"/>
              <w:numPr>
                <w:ilvl w:val="0"/>
                <w:numId w:val="0"/>
              </w:numPr>
              <w:spacing w:before="20" w:beforeLines="20" w:after="20" w:afterLines="20" w:line="288" w:lineRule="auto"/>
              <w:jc w:val="both"/>
              <w:rPr>
                <w:ins w:id="1" w:author="zhoujiansheng" w:date="2025-05-15T10:06:00Z"/>
                <w:rFonts w:hint="eastAsia"/>
                <w:lang w:val="en-US" w:eastAsia="zh-CN"/>
              </w:rPr>
            </w:pPr>
            <w:ins w:id="2" w:author="zhoujiansheng" w:date="2025-05-15T10:05:27Z">
              <w:r>
                <w:rPr>
                  <w:rFonts w:hint="eastAsia"/>
                  <w:lang w:val="en-US" w:eastAsia="zh-CN"/>
                </w:rPr>
                <w:t>2025-</w:t>
              </w:r>
            </w:ins>
            <w:ins w:id="3" w:author="zhoujiansheng" w:date="2025-05-15T10:05:28Z">
              <w:r>
                <w:rPr>
                  <w:rFonts w:hint="eastAsia"/>
                  <w:lang w:val="en-US" w:eastAsia="zh-CN"/>
                </w:rPr>
                <w:t>05-</w:t>
              </w:r>
            </w:ins>
            <w:ins w:id="4" w:author="zhoujiansheng" w:date="2025-05-15T10:05:29Z">
              <w:r>
                <w:rPr>
                  <w:rFonts w:hint="eastAsia"/>
                  <w:lang w:val="en-US" w:eastAsia="zh-CN"/>
                </w:rPr>
                <w:t>15</w:t>
              </w:r>
            </w:ins>
            <w:ins w:id="5" w:author="zhoujiansheng" w:date="2025-05-15T10:05:49Z">
              <w:r>
                <w:rPr>
                  <w:rFonts w:hint="eastAsia"/>
                  <w:lang w:val="en-US" w:eastAsia="zh-CN"/>
                </w:rPr>
                <w:t>资源</w:t>
              </w:r>
            </w:ins>
            <w:ins w:id="6" w:author="zhoujiansheng" w:date="2025-05-15T10:05:50Z">
              <w:r>
                <w:rPr>
                  <w:rFonts w:hint="eastAsia"/>
                  <w:lang w:val="en-US" w:eastAsia="zh-CN"/>
                </w:rPr>
                <w:t>设备</w:t>
              </w:r>
            </w:ins>
            <w:ins w:id="7" w:author="zhoujiansheng" w:date="2025-05-15T10:05:53Z">
              <w:r>
                <w:rPr>
                  <w:rFonts w:hint="eastAsia"/>
                  <w:lang w:val="en-US" w:eastAsia="zh-CN"/>
                </w:rPr>
                <w:t>数量</w:t>
              </w:r>
            </w:ins>
            <w:ins w:id="8" w:author="zhoujiansheng" w:date="2025-05-15T10:05:55Z">
              <w:r>
                <w:rPr>
                  <w:rFonts w:hint="eastAsia"/>
                  <w:lang w:val="en-US" w:eastAsia="zh-CN"/>
                </w:rPr>
                <w:t>统计</w:t>
              </w:r>
            </w:ins>
            <w:ins w:id="9" w:author="zhoujiansheng" w:date="2025-05-15T10:05:56Z">
              <w:r>
                <w:rPr>
                  <w:rFonts w:hint="eastAsia"/>
                  <w:lang w:val="en-US" w:eastAsia="zh-CN"/>
                </w:rPr>
                <w:t>新增</w:t>
              </w:r>
            </w:ins>
            <w:ins w:id="10" w:author="zhoujiansheng" w:date="2025-05-15T10:05:57Z">
              <w:r>
                <w:rPr>
                  <w:rFonts w:hint="eastAsia"/>
                  <w:lang w:val="en-US" w:eastAsia="zh-CN"/>
                </w:rPr>
                <w:t>过滤</w:t>
              </w:r>
            </w:ins>
            <w:ins w:id="11" w:author="zhoujiansheng" w:date="2025-05-15T10:05:58Z">
              <w:r>
                <w:rPr>
                  <w:rFonts w:hint="eastAsia"/>
                  <w:lang w:val="en-US" w:eastAsia="zh-CN"/>
                </w:rPr>
                <w:t>逻辑</w:t>
              </w:r>
            </w:ins>
          </w:p>
          <w:p>
            <w:pPr>
              <w:widowControl w:val="0"/>
              <w:numPr>
                <w:ilvl w:val="0"/>
                <w:numId w:val="0"/>
              </w:numPr>
              <w:spacing w:before="20" w:beforeLines="20" w:after="20" w:afterLines="20" w:line="288" w:lineRule="auto"/>
              <w:jc w:val="both"/>
              <w:rPr>
                <w:rFonts w:hint="default"/>
                <w:lang w:val="en-US" w:eastAsia="zh-CN"/>
              </w:rPr>
            </w:pPr>
            <w:ins w:id="12" w:author="zhoujiansheng" w:date="2025-05-15T10:06:02Z">
              <w:r>
                <w:rPr>
                  <w:rFonts w:hint="eastAsia"/>
                  <w:lang w:val="en-US" w:eastAsia="zh-CN"/>
                </w:rPr>
                <w:t>2.3</w:t>
              </w:r>
            </w:ins>
            <w:ins w:id="13" w:author="zhoujiansheng" w:date="2025-05-15T10:07:09Z">
              <w:r>
                <w:rPr>
                  <w:rFonts w:hint="eastAsia"/>
                  <w:lang w:val="en-US" w:eastAsia="zh-CN"/>
                </w:rPr>
                <w:t>资源</w:t>
              </w:r>
            </w:ins>
            <w:ins w:id="14" w:author="zhoujiansheng" w:date="2025-05-15T10:07:10Z">
              <w:r>
                <w:rPr>
                  <w:rFonts w:hint="eastAsia"/>
                  <w:lang w:val="en-US" w:eastAsia="zh-CN"/>
                </w:rPr>
                <w:t>设备</w:t>
              </w:r>
            </w:ins>
            <w:ins w:id="15" w:author="zhoujiansheng" w:date="2025-05-15T10:07:11Z">
              <w:r>
                <w:rPr>
                  <w:rFonts w:hint="eastAsia"/>
                  <w:lang w:val="en-US" w:eastAsia="zh-CN"/>
                </w:rPr>
                <w:t>数量</w:t>
              </w:r>
            </w:ins>
            <w:ins w:id="16" w:author="zhoujiansheng" w:date="2025-05-15T10:07:16Z">
              <w:r>
                <w:rPr>
                  <w:rFonts w:hint="eastAsia"/>
                  <w:lang w:val="en-US" w:eastAsia="zh-CN"/>
                </w:rPr>
                <w:t>过滤</w:t>
              </w:r>
            </w:ins>
            <w:ins w:id="17" w:author="zhoujiansheng" w:date="2025-05-15T10:07:18Z">
              <w:r>
                <w:rPr>
                  <w:rFonts w:hint="eastAsia"/>
                  <w:lang w:val="en-US" w:eastAsia="zh-CN"/>
                </w:rPr>
                <w:t>掉</w:t>
              </w:r>
            </w:ins>
            <w:ins w:id="18" w:author="zhoujiansheng" w:date="2025-05-15T10:08:27Z">
              <w:r>
                <w:rPr>
                  <w:rFonts w:hint="eastAsia"/>
                  <w:lang w:val="en-US" w:eastAsia="zh-CN"/>
                </w:rPr>
                <w:t>“</w:t>
              </w:r>
            </w:ins>
            <w:ins w:id="19" w:author="zhoujiansheng" w:date="2025-05-15T10:07:24Z">
              <w:r>
                <w:rPr>
                  <w:rFonts w:hint="eastAsia"/>
                  <w:lang w:val="en-US" w:eastAsia="zh-CN"/>
                </w:rPr>
                <w:t>使用</w:t>
              </w:r>
            </w:ins>
            <w:ins w:id="20" w:author="zhoujiansheng" w:date="2025-05-15T10:07:25Z">
              <w:r>
                <w:rPr>
                  <w:rFonts w:hint="eastAsia"/>
                  <w:lang w:val="en-US" w:eastAsia="zh-CN"/>
                </w:rPr>
                <w:t>状态</w:t>
              </w:r>
            </w:ins>
            <w:ins w:id="21" w:author="zhoujiansheng" w:date="2025-05-15T10:07:26Z">
              <w:r>
                <w:rPr>
                  <w:rFonts w:hint="eastAsia"/>
                  <w:lang w:val="en-US" w:eastAsia="zh-CN"/>
                </w:rPr>
                <w:t>（</w:t>
              </w:r>
            </w:ins>
            <w:ins w:id="22" w:author="zhoujiansheng" w:date="2025-05-15T10:08:16Z">
              <w:r>
                <w:rPr>
                  <w:rFonts w:hint="eastAsia"/>
                  <w:lang w:val="en-US" w:eastAsia="zh-CN"/>
                </w:rPr>
                <w:t>lifecycle_status</w:t>
              </w:r>
            </w:ins>
            <w:ins w:id="23" w:author="zhoujiansheng" w:date="2025-05-15T10:08:18Z">
              <w:r>
                <w:rPr>
                  <w:rFonts w:hint="eastAsia"/>
                  <w:lang w:val="en-US" w:eastAsia="zh-CN"/>
                </w:rPr>
                <w:t>）</w:t>
              </w:r>
            </w:ins>
            <w:ins w:id="24" w:author="zhoujiansheng" w:date="2025-05-15T10:08:29Z">
              <w:r>
                <w:rPr>
                  <w:rFonts w:hint="eastAsia"/>
                  <w:lang w:val="en-US" w:eastAsia="zh-CN"/>
                </w:rPr>
                <w:t>”</w:t>
              </w:r>
            </w:ins>
            <w:ins w:id="25" w:author="zhoujiansheng" w:date="2025-05-15T10:08:22Z">
              <w:r>
                <w:rPr>
                  <w:rFonts w:hint="eastAsia"/>
                  <w:lang w:val="en-US" w:eastAsia="zh-CN"/>
                </w:rPr>
                <w:t>为</w:t>
              </w:r>
            </w:ins>
            <w:ins w:id="26" w:author="zhoujiansheng" w:date="2025-05-15T10:08:33Z">
              <w:r>
                <w:rPr>
                  <w:rFonts w:hint="eastAsia"/>
                  <w:lang w:val="en-US" w:eastAsia="zh-CN"/>
                </w:rPr>
                <w:t>退网的</w:t>
              </w:r>
            </w:ins>
            <w:ins w:id="27" w:author="zhoujiansheng" w:date="2025-05-15T10:08:41Z">
              <w:r>
                <w:rPr>
                  <w:rFonts w:hint="eastAsia"/>
                  <w:lang w:val="en-US" w:eastAsia="zh-CN"/>
                </w:rPr>
                <w:t>设备</w:t>
              </w:r>
            </w:ins>
            <w:ins w:id="28" w:author="zhoujiansheng" w:date="2025-05-15T10:08:45Z">
              <w:r>
                <w:rPr>
                  <w:rFonts w:hint="eastAsia"/>
                  <w:lang w:val="en-US" w:eastAsia="zh-CN"/>
                </w:rPr>
                <w:t>。</w:t>
              </w:r>
            </w:ins>
          </w:p>
          <w:p>
            <w:pPr>
              <w:widowControl w:val="0"/>
              <w:numPr>
                <w:ilvl w:val="0"/>
                <w:numId w:val="0"/>
              </w:numPr>
              <w:spacing w:before="20" w:beforeLines="20" w:after="20" w:afterLines="20" w:line="288" w:lineRule="auto"/>
              <w:jc w:val="both"/>
              <w:rPr>
                <w:rFonts w:hint="default"/>
                <w:lang w:val="en-US" w:eastAsia="zh-CN"/>
              </w:rPr>
            </w:pPr>
            <w:ins w:id="29" w:author="zhoujiansheng" w:date="2025-05-15T11:02:22Z">
              <w:r>
                <w:rPr>
                  <w:rFonts w:hint="eastAsia"/>
                  <w:lang w:val="en-US" w:eastAsia="zh-CN"/>
                </w:rPr>
                <w:t>2.4</w:t>
              </w:r>
            </w:ins>
            <w:ins w:id="30" w:author="zhoujiansheng" w:date="2025-05-15T11:02:27Z">
              <w:r>
                <w:rPr>
                  <w:rFonts w:hint="eastAsia"/>
                  <w:lang w:val="en-US" w:eastAsia="zh-CN"/>
                </w:rPr>
                <w:t>在</w:t>
              </w:r>
            </w:ins>
            <w:ins w:id="31" w:author="zhoujiansheng" w:date="2025-05-15T11:06:01Z">
              <w:r>
                <w:rPr>
                  <w:rFonts w:hint="eastAsia"/>
                  <w:lang w:val="en-US" w:eastAsia="zh-CN"/>
                </w:rPr>
                <w:t>个人</w:t>
              </w:r>
            </w:ins>
            <w:ins w:id="32" w:author="zhoujiansheng" w:date="2025-05-15T11:06:03Z">
              <w:r>
                <w:rPr>
                  <w:rFonts w:hint="eastAsia"/>
                  <w:lang w:val="en-US" w:eastAsia="zh-CN"/>
                </w:rPr>
                <w:t>工作台和</w:t>
              </w:r>
            </w:ins>
            <w:ins w:id="33" w:author="zhoujiansheng" w:date="2025-05-15T11:06:05Z">
              <w:r>
                <w:rPr>
                  <w:rFonts w:hint="eastAsia"/>
                  <w:lang w:val="en-US" w:eastAsia="zh-CN"/>
                </w:rPr>
                <w:t>监控</w:t>
              </w:r>
            </w:ins>
            <w:ins w:id="34" w:author="zhoujiansheng" w:date="2025-05-15T11:06:07Z">
              <w:r>
                <w:rPr>
                  <w:rFonts w:hint="eastAsia"/>
                  <w:lang w:val="en-US" w:eastAsia="zh-CN"/>
                </w:rPr>
                <w:t>视图的</w:t>
              </w:r>
            </w:ins>
            <w:ins w:id="35" w:author="zhoujiansheng" w:date="2025-05-15T11:02:36Z">
              <w:r>
                <w:rPr>
                  <w:rFonts w:hint="eastAsia"/>
                  <w:lang w:val="en-US" w:eastAsia="zh-CN"/>
                </w:rPr>
                <w:t>资源</w:t>
              </w:r>
            </w:ins>
            <w:ins w:id="36" w:author="zhoujiansheng" w:date="2025-05-15T11:02:37Z">
              <w:r>
                <w:rPr>
                  <w:rFonts w:hint="eastAsia"/>
                  <w:lang w:val="en-US" w:eastAsia="zh-CN"/>
                </w:rPr>
                <w:t>设备</w:t>
              </w:r>
            </w:ins>
            <w:ins w:id="37" w:author="zhoujiansheng" w:date="2025-05-15T11:02:43Z">
              <w:r>
                <w:rPr>
                  <w:rFonts w:hint="eastAsia"/>
                  <w:lang w:val="en-US" w:eastAsia="zh-CN"/>
                </w:rPr>
                <w:t>标签</w:t>
              </w:r>
            </w:ins>
            <w:ins w:id="38" w:author="zhoujiansheng" w:date="2025-05-15T11:02:46Z">
              <w:r>
                <w:rPr>
                  <w:rFonts w:hint="eastAsia"/>
                  <w:lang w:val="en-US" w:eastAsia="zh-CN"/>
                </w:rPr>
                <w:t>中</w:t>
              </w:r>
            </w:ins>
            <w:ins w:id="39" w:author="zhoujiansheng" w:date="2025-05-15T11:02:49Z">
              <w:r>
                <w:rPr>
                  <w:rFonts w:hint="eastAsia"/>
                  <w:lang w:val="en-US" w:eastAsia="zh-CN"/>
                </w:rPr>
                <w:t>增加</w:t>
              </w:r>
            </w:ins>
            <w:ins w:id="40" w:author="zhoujiansheng" w:date="2025-05-15T11:02:51Z">
              <w:r>
                <w:rPr>
                  <w:rFonts w:hint="eastAsia"/>
                  <w:lang w:val="en-US" w:eastAsia="zh-CN"/>
                </w:rPr>
                <w:t>说明</w:t>
              </w:r>
            </w:ins>
            <w:ins w:id="41" w:author="zhoujiansheng" w:date="2025-05-15T11:02:52Z">
              <w:r>
                <w:rPr>
                  <w:rFonts w:hint="eastAsia"/>
                  <w:lang w:val="en-US" w:eastAsia="zh-CN"/>
                </w:rPr>
                <w:t>提示</w:t>
              </w:r>
            </w:ins>
            <w:ins w:id="42" w:author="zhoujiansheng" w:date="2025-05-15T11:02:54Z">
              <w:r>
                <w:rPr>
                  <w:rFonts w:hint="eastAsia"/>
                  <w:lang w:val="en-US" w:eastAsia="zh-CN"/>
                </w:rPr>
                <w:t>，</w:t>
              </w:r>
            </w:ins>
            <w:ins w:id="43" w:author="zhoujiansheng" w:date="2025-05-15T11:02:55Z">
              <w:r>
                <w:rPr>
                  <w:rFonts w:hint="eastAsia"/>
                  <w:lang w:val="en-US" w:eastAsia="zh-CN"/>
                </w:rPr>
                <w:t>提示</w:t>
              </w:r>
            </w:ins>
            <w:ins w:id="44" w:author="zhoujiansheng" w:date="2025-05-15T11:02:57Z">
              <w:r>
                <w:rPr>
                  <w:rFonts w:hint="eastAsia"/>
                  <w:lang w:val="en-US" w:eastAsia="zh-CN"/>
                </w:rPr>
                <w:t>内容</w:t>
              </w:r>
            </w:ins>
            <w:ins w:id="45" w:author="zhoujiansheng" w:date="2025-05-15T11:02:58Z">
              <w:r>
                <w:rPr>
                  <w:rFonts w:hint="eastAsia"/>
                  <w:lang w:val="en-US" w:eastAsia="zh-CN"/>
                </w:rPr>
                <w:t>：</w:t>
              </w:r>
            </w:ins>
            <w:ins w:id="46" w:author="zhoujiansheng" w:date="2025-05-15T11:03:02Z">
              <w:r>
                <w:rPr>
                  <w:rFonts w:hint="eastAsia"/>
                  <w:lang w:val="en-US" w:eastAsia="zh-CN"/>
                </w:rPr>
                <w:t>统计</w:t>
              </w:r>
            </w:ins>
            <w:ins w:id="47" w:author="zhoujiansheng" w:date="2025-05-15T11:03:07Z">
              <w:r>
                <w:rPr>
                  <w:rFonts w:hint="eastAsia"/>
                  <w:lang w:val="en-US" w:eastAsia="zh-CN"/>
                </w:rPr>
                <w:t>当前</w:t>
              </w:r>
            </w:ins>
            <w:ins w:id="48" w:author="zhoujiansheng" w:date="2025-05-15T11:03:22Z">
              <w:r>
                <w:rPr>
                  <w:rFonts w:hint="eastAsia"/>
                  <w:lang w:val="en-US" w:eastAsia="zh-CN"/>
                </w:rPr>
                <w:t>空间</w:t>
              </w:r>
            </w:ins>
            <w:ins w:id="49" w:author="zhoujiansheng" w:date="2025-05-15T11:03:23Z">
              <w:r>
                <w:rPr>
                  <w:rFonts w:hint="eastAsia"/>
                  <w:lang w:val="en-US" w:eastAsia="zh-CN"/>
                </w:rPr>
                <w:t>范围</w:t>
              </w:r>
            </w:ins>
            <w:ins w:id="50" w:author="zhoujiansheng" w:date="2025-05-15T11:03:24Z">
              <w:r>
                <w:rPr>
                  <w:rFonts w:hint="eastAsia"/>
                  <w:lang w:val="en-US" w:eastAsia="zh-CN"/>
                </w:rPr>
                <w:t>内</w:t>
              </w:r>
            </w:ins>
            <w:ins w:id="51" w:author="zhoujiansheng" w:date="2025-05-15T11:03:25Z">
              <w:r>
                <w:rPr>
                  <w:rFonts w:hint="eastAsia"/>
                  <w:lang w:val="en-US" w:eastAsia="zh-CN"/>
                </w:rPr>
                <w:t>，</w:t>
              </w:r>
            </w:ins>
            <w:ins w:id="52" w:author="zhoujiansheng" w:date="2025-05-15T11:03:41Z">
              <w:r>
                <w:rPr>
                  <w:rFonts w:hint="eastAsia"/>
                  <w:lang w:val="en-US" w:eastAsia="zh-CN"/>
                </w:rPr>
                <w:t>对应</w:t>
              </w:r>
            </w:ins>
            <w:ins w:id="53" w:author="zhoujiansheng" w:date="2025-05-15T11:03:42Z">
              <w:r>
                <w:rPr>
                  <w:rFonts w:hint="eastAsia"/>
                  <w:lang w:val="en-US" w:eastAsia="zh-CN"/>
                </w:rPr>
                <w:t>设备</w:t>
              </w:r>
            </w:ins>
            <w:ins w:id="54" w:author="zhoujiansheng" w:date="2025-05-15T11:03:44Z">
              <w:r>
                <w:rPr>
                  <w:rFonts w:hint="eastAsia"/>
                  <w:lang w:val="en-US" w:eastAsia="zh-CN"/>
                </w:rPr>
                <w:t>类型的</w:t>
              </w:r>
            </w:ins>
            <w:ins w:id="55" w:author="zhoujiansheng" w:date="2025-05-15T11:03:45Z">
              <w:r>
                <w:rPr>
                  <w:rFonts w:hint="eastAsia"/>
                  <w:lang w:val="en-US" w:eastAsia="zh-CN"/>
                </w:rPr>
                <w:t>综资</w:t>
              </w:r>
            </w:ins>
            <w:ins w:id="56" w:author="zhoujiansheng" w:date="2025-05-15T11:03:46Z">
              <w:r>
                <w:rPr>
                  <w:rFonts w:hint="eastAsia"/>
                  <w:lang w:val="en-US" w:eastAsia="zh-CN"/>
                </w:rPr>
                <w:t>设备</w:t>
              </w:r>
            </w:ins>
            <w:ins w:id="57" w:author="zhoujiansheng" w:date="2025-05-15T11:03:47Z">
              <w:r>
                <w:rPr>
                  <w:rFonts w:hint="eastAsia"/>
                  <w:lang w:val="en-US" w:eastAsia="zh-CN"/>
                </w:rPr>
                <w:t>数量，</w:t>
              </w:r>
            </w:ins>
            <w:ins w:id="58" w:author="zhoujiansheng" w:date="2025-05-15T11:03:49Z">
              <w:r>
                <w:rPr>
                  <w:rFonts w:hint="eastAsia"/>
                  <w:lang w:val="en-US" w:eastAsia="zh-CN"/>
                </w:rPr>
                <w:t>已</w:t>
              </w:r>
            </w:ins>
            <w:ins w:id="59" w:author="zhoujiansheng" w:date="2025-05-15T11:03:50Z">
              <w:r>
                <w:rPr>
                  <w:rFonts w:hint="eastAsia"/>
                  <w:lang w:val="en-US" w:eastAsia="zh-CN"/>
                </w:rPr>
                <w:t>剔除</w:t>
              </w:r>
            </w:ins>
            <w:ins w:id="60" w:author="zhoujiansheng" w:date="2025-05-15T11:03:52Z">
              <w:r>
                <w:rPr>
                  <w:rFonts w:hint="eastAsia"/>
                  <w:lang w:val="en-US" w:eastAsia="zh-CN"/>
                </w:rPr>
                <w:t>退网</w:t>
              </w:r>
            </w:ins>
            <w:ins w:id="61" w:author="zhoujiansheng" w:date="2025-05-15T11:03:53Z">
              <w:r>
                <w:rPr>
                  <w:rFonts w:hint="eastAsia"/>
                  <w:lang w:val="en-US" w:eastAsia="zh-CN"/>
                </w:rPr>
                <w:t>状态</w:t>
              </w:r>
            </w:ins>
            <w:ins w:id="62" w:author="zhoujiansheng" w:date="2025-05-15T11:03:54Z">
              <w:r>
                <w:rPr>
                  <w:rFonts w:hint="eastAsia"/>
                  <w:lang w:val="en-US" w:eastAsia="zh-CN"/>
                </w:rPr>
                <w:t>设备。</w:t>
              </w:r>
            </w:ins>
          </w:p>
          <w:p>
            <w:pPr>
              <w:widowControl w:val="0"/>
              <w:numPr>
                <w:ilvl w:val="0"/>
                <w:numId w:val="0"/>
              </w:numPr>
              <w:spacing w:before="20" w:beforeLines="20" w:after="20" w:afterLines="20" w:line="288" w:lineRule="auto"/>
              <w:jc w:val="both"/>
              <w:rPr>
                <w:ins w:id="63" w:author="zhoujiansheng" w:date="2025-05-15T11:04:03Z"/>
              </w:rPr>
            </w:pPr>
            <w:ins w:id="64" w:author="zhoujiansheng" w:date="2025-05-15T11:05:52Z">
              <w:r>
                <w:rPr/>
                <w:drawing>
                  <wp:inline distT="0" distB="0" distL="114300" distR="114300">
                    <wp:extent cx="6186805" cy="4053840"/>
                    <wp:effectExtent l="0" t="0" r="635" b="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15"/>
                            <a:stretch>
                              <a:fillRect/>
                            </a:stretch>
                          </pic:blipFill>
                          <pic:spPr>
                            <a:xfrm>
                              <a:off x="0" y="0"/>
                              <a:ext cx="6186805" cy="4053840"/>
                            </a:xfrm>
                            <a:prstGeom prst="rect">
                              <a:avLst/>
                            </a:prstGeom>
                            <a:noFill/>
                            <a:ln>
                              <a:noFill/>
                            </a:ln>
                          </pic:spPr>
                        </pic:pic>
                      </a:graphicData>
                    </a:graphic>
                  </wp:inline>
                </w:drawing>
              </w:r>
            </w:ins>
          </w:p>
          <w:p>
            <w:pPr>
              <w:widowControl w:val="0"/>
              <w:numPr>
                <w:ilvl w:val="0"/>
                <w:numId w:val="0"/>
              </w:numPr>
              <w:spacing w:before="20" w:beforeLines="20" w:after="20" w:afterLines="20" w:line="288"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高</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高</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已评审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V版本省平台，不涉及DCIM</w:t>
            </w:r>
          </w:p>
        </w:tc>
      </w:tr>
    </w:tbl>
    <w:p>
      <w:pPr>
        <w:numPr>
          <w:ilvl w:val="0"/>
          <w:numId w:val="0"/>
        </w:numPr>
        <w:ind w:leftChars="0"/>
        <w:rPr>
          <w:rFonts w:hint="default"/>
          <w:lang w:val="en-US" w:eastAsia="zh-CN"/>
        </w:rPr>
      </w:pPr>
    </w:p>
    <w:p>
      <w:pPr>
        <w:pStyle w:val="3"/>
        <w:numPr>
          <w:ilvl w:val="1"/>
          <w:numId w:val="1"/>
        </w:numPr>
        <w:bidi w:val="0"/>
        <w:rPr>
          <w:rFonts w:hint="eastAsia"/>
          <w:highlight w:val="green"/>
          <w:lang w:val="en-US" w:eastAsia="zh-CN"/>
        </w:rPr>
      </w:pPr>
      <w:r>
        <w:rPr>
          <w:rFonts w:hint="eastAsia"/>
          <w:highlight w:val="green"/>
          <w:lang w:val="en-US" w:eastAsia="zh-CN"/>
        </w:rPr>
        <w:t>GEMC-YH-01-004中屏首页相关统计数据优化</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default" w:eastAsia="宋体"/>
                <w:sz w:val="22"/>
                <w:szCs w:val="22"/>
                <w:lang w:val="en-US" w:eastAsia="zh-CN"/>
              </w:rPr>
            </w:pPr>
            <w:r>
              <w:rPr>
                <w:rFonts w:hint="eastAsia"/>
                <w:sz w:val="22"/>
                <w:szCs w:val="22"/>
                <w:lang w:val="en-US" w:eastAsia="zh-CN"/>
              </w:rPr>
              <w:t>综合监控</w:t>
            </w:r>
            <w:r>
              <w:rPr>
                <w:rFonts w:hint="eastAsia" w:eastAsia="宋体"/>
                <w:sz w:val="22"/>
                <w:szCs w:val="22"/>
                <w:lang w:val="en-US" w:eastAsia="zh-CN"/>
              </w:rPr>
              <w:t>——</w:t>
            </w:r>
            <w:r>
              <w:rPr>
                <w:rFonts w:hint="eastAsia"/>
                <w:sz w:val="22"/>
                <w:szCs w:val="22"/>
                <w:lang w:val="en-US" w:eastAsia="zh-CN"/>
              </w:rPr>
              <w:t>中屏首页</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GEMC1.0.0.0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优化需求时间：2024-12-30</w:t>
            </w:r>
          </w:p>
          <w:p>
            <w:pPr>
              <w:rPr>
                <w:rFonts w:hint="eastAsia"/>
                <w:b/>
                <w:bCs/>
                <w:lang w:val="en-US" w:eastAsia="zh-CN"/>
              </w:rPr>
            </w:pPr>
          </w:p>
          <w:p>
            <w:pPr>
              <w:rPr>
                <w:rFonts w:hint="eastAsia"/>
                <w:lang w:val="en-US" w:eastAsia="zh-CN"/>
              </w:rPr>
            </w:pPr>
            <w:r>
              <w:rPr>
                <w:rFonts w:hint="eastAsia"/>
                <w:b/>
                <w:bCs/>
                <w:lang w:val="en-US" w:eastAsia="zh-CN"/>
              </w:rPr>
              <w:t>优化概述</w:t>
            </w:r>
            <w:r>
              <w:rPr>
                <w:rFonts w:hint="eastAsia"/>
                <w:lang w:val="en-US" w:eastAsia="zh-CN"/>
              </w:rPr>
              <w:t>：监控视图中的关键设备统计逻辑优化后，对中屏首页的关键设备统计进行同步优化，同时删除负载率板块中的空调类型。</w:t>
            </w:r>
          </w:p>
          <w:p>
            <w:pPr>
              <w:rPr>
                <w:rFonts w:hint="eastAsia"/>
                <w:lang w:val="en-US" w:eastAsia="zh-CN"/>
              </w:rPr>
            </w:pPr>
          </w:p>
          <w:p>
            <w:pPr>
              <w:rPr>
                <w:rFonts w:hint="eastAsia"/>
                <w:lang w:val="en-US" w:eastAsia="zh-CN"/>
              </w:rPr>
            </w:pPr>
            <w:r>
              <w:rPr>
                <w:rFonts w:hint="eastAsia"/>
                <w:b/>
                <w:bCs/>
                <w:lang w:val="en-US" w:eastAsia="zh-CN"/>
              </w:rPr>
              <w:t>优化内容</w:t>
            </w:r>
            <w:r>
              <w:rPr>
                <w:rFonts w:hint="eastAsia"/>
                <w:lang w:val="en-US" w:eastAsia="zh-CN"/>
              </w:rPr>
              <w:t>：</w:t>
            </w:r>
          </w:p>
          <w:p>
            <w:pPr>
              <w:rPr>
                <w:rFonts w:hint="default"/>
                <w:lang w:val="en-US" w:eastAsia="zh-CN"/>
              </w:rPr>
            </w:pPr>
            <w:r>
              <w:rPr>
                <w:rFonts w:hint="eastAsia"/>
                <w:lang w:val="en-US" w:eastAsia="zh-CN"/>
              </w:rPr>
              <w:t>1、</w:t>
            </w:r>
            <w:r>
              <w:rPr>
                <w:rFonts w:hint="eastAsia"/>
                <w:b/>
                <w:bCs/>
                <w:lang w:val="en-US" w:eastAsia="zh-CN"/>
              </w:rPr>
              <w:t>针对中屏首页省维度和市维度</w:t>
            </w:r>
            <w:r>
              <w:rPr>
                <w:rFonts w:hint="eastAsia"/>
                <w:lang w:val="en-US" w:eastAsia="zh-CN"/>
              </w:rPr>
              <w:t>。</w:t>
            </w:r>
          </w:p>
          <w:p>
            <w:pPr>
              <w:widowControl w:val="0"/>
              <w:numPr>
                <w:ilvl w:val="0"/>
                <w:numId w:val="0"/>
              </w:numPr>
              <w:spacing w:before="20" w:beforeLines="20" w:after="20" w:afterLines="20" w:line="288" w:lineRule="auto"/>
              <w:jc w:val="both"/>
              <w:rPr>
                <w:rFonts w:hint="eastAsia"/>
                <w:b w:val="0"/>
                <w:bCs w:val="0"/>
                <w:lang w:val="en-US" w:eastAsia="zh-CN"/>
              </w:rPr>
            </w:pPr>
            <w:r>
              <w:rPr>
                <w:rFonts w:hint="eastAsia"/>
                <w:b w:val="0"/>
                <w:bCs w:val="0"/>
                <w:lang w:val="en-US" w:eastAsia="zh-CN"/>
              </w:rPr>
              <w:t>1.1删除负载率板块中的空调设备，其余三种设备类型上端图片重新水平分布；</w:t>
            </w:r>
          </w:p>
          <w:p>
            <w:pPr>
              <w:widowControl w:val="0"/>
              <w:numPr>
                <w:ilvl w:val="0"/>
                <w:numId w:val="0"/>
              </w:numPr>
              <w:spacing w:before="20" w:beforeLines="20" w:after="20" w:afterLines="20" w:line="288" w:lineRule="auto"/>
              <w:jc w:val="both"/>
              <w:rPr>
                <w:rFonts w:hint="default"/>
                <w:b w:val="0"/>
                <w:bCs w:val="0"/>
                <w:lang w:val="en-US" w:eastAsia="zh-CN"/>
              </w:rPr>
            </w:pPr>
            <w:r>
              <w:rPr>
                <w:rFonts w:hint="eastAsia"/>
                <w:b w:val="0"/>
                <w:bCs w:val="0"/>
                <w:lang w:val="en-US" w:eastAsia="zh-CN"/>
              </w:rPr>
              <w:t>1.2动环关键设备统计，删除下方展开的功能，只保留当前可以看到的6种设备类型，与监控视图中的6中关键设备类型一致。</w:t>
            </w:r>
          </w:p>
          <w:p>
            <w:pPr>
              <w:widowControl w:val="0"/>
              <w:numPr>
                <w:ilvl w:val="0"/>
                <w:numId w:val="0"/>
              </w:numPr>
              <w:spacing w:before="20" w:beforeLines="20" w:after="20" w:afterLines="20" w:line="288" w:lineRule="auto"/>
              <w:jc w:val="both"/>
              <w:rPr>
                <w:rFonts w:hint="default"/>
                <w:lang w:val="en-US" w:eastAsia="zh-CN"/>
              </w:rPr>
            </w:pPr>
            <w:r>
              <w:rPr>
                <w:rFonts w:hint="eastAsia"/>
                <w:b w:val="0"/>
                <w:bCs w:val="0"/>
                <w:lang w:val="en-US" w:eastAsia="zh-CN"/>
              </w:rPr>
              <w:t>1.3参照集团动环首页功能，增加可切换按钮“资源设备/动环设备”。数据关联监控视图功能优化后的对应结果数据。</w:t>
            </w:r>
            <w:ins w:id="66" w:author="zhoujiansheng" w:date="2025-01-07T11:34:32Z">
              <w:r>
                <w:rPr>
                  <w:rFonts w:hint="eastAsia"/>
                  <w:b w:val="0"/>
                  <w:bCs w:val="0"/>
                  <w:lang w:val="en-US" w:eastAsia="zh-CN"/>
                </w:rPr>
                <w:t>进入</w:t>
              </w:r>
            </w:ins>
            <w:ins w:id="67" w:author="zhoujiansheng" w:date="2025-01-07T11:34:42Z">
              <w:r>
                <w:rPr>
                  <w:rFonts w:hint="eastAsia"/>
                  <w:b w:val="0"/>
                  <w:bCs w:val="0"/>
                  <w:lang w:val="en-US" w:eastAsia="zh-CN"/>
                </w:rPr>
                <w:t>看板页面</w:t>
              </w:r>
            </w:ins>
            <w:ins w:id="68" w:author="zhoujiansheng" w:date="2025-01-07T11:34:43Z">
              <w:r>
                <w:rPr>
                  <w:rFonts w:hint="eastAsia"/>
                  <w:b w:val="0"/>
                  <w:bCs w:val="0"/>
                  <w:lang w:val="en-US" w:eastAsia="zh-CN"/>
                </w:rPr>
                <w:t>，</w:t>
              </w:r>
            </w:ins>
            <w:ins w:id="69" w:author="zhoujiansheng" w:date="2025-01-07T11:34:46Z">
              <w:r>
                <w:rPr>
                  <w:rFonts w:hint="eastAsia"/>
                  <w:b w:val="0"/>
                  <w:bCs w:val="0"/>
                  <w:lang w:val="en-US" w:eastAsia="zh-CN"/>
                </w:rPr>
                <w:t>默认</w:t>
              </w:r>
            </w:ins>
            <w:ins w:id="70" w:author="zhoujiansheng" w:date="2025-01-07T11:34:47Z">
              <w:r>
                <w:rPr>
                  <w:rFonts w:hint="eastAsia"/>
                  <w:b w:val="0"/>
                  <w:bCs w:val="0"/>
                  <w:lang w:val="en-US" w:eastAsia="zh-CN"/>
                </w:rPr>
                <w:t>展示</w:t>
              </w:r>
            </w:ins>
            <w:ins w:id="71" w:author="zhoujiansheng" w:date="2025-01-07T11:34:49Z">
              <w:r>
                <w:rPr>
                  <w:rFonts w:hint="eastAsia"/>
                  <w:b w:val="0"/>
                  <w:bCs w:val="0"/>
                  <w:lang w:val="en-US" w:eastAsia="zh-CN"/>
                </w:rPr>
                <w:t>动环</w:t>
              </w:r>
            </w:ins>
            <w:ins w:id="72" w:author="zhoujiansheng" w:date="2025-01-07T11:34:50Z">
              <w:r>
                <w:rPr>
                  <w:rFonts w:hint="eastAsia"/>
                  <w:b w:val="0"/>
                  <w:bCs w:val="0"/>
                  <w:lang w:val="en-US" w:eastAsia="zh-CN"/>
                </w:rPr>
                <w:t>设备</w:t>
              </w:r>
            </w:ins>
            <w:ins w:id="73" w:author="zhoujiansheng" w:date="2025-01-07T11:34:55Z">
              <w:r>
                <w:rPr>
                  <w:rFonts w:hint="eastAsia"/>
                  <w:b w:val="0"/>
                  <w:bCs w:val="0"/>
                  <w:lang w:val="en-US" w:eastAsia="zh-CN"/>
                </w:rPr>
                <w:t>。</w:t>
              </w:r>
            </w:ins>
          </w:p>
          <w:p>
            <w:pPr>
              <w:jc w:val="center"/>
            </w:pPr>
            <w:r>
              <w:drawing>
                <wp:inline distT="0" distB="0" distL="114300" distR="114300">
                  <wp:extent cx="6185535" cy="2891790"/>
                  <wp:effectExtent l="0" t="0" r="1905" b="381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6"/>
                          <a:stretch>
                            <a:fillRect/>
                          </a:stretch>
                        </pic:blipFill>
                        <pic:spPr>
                          <a:xfrm>
                            <a:off x="0" y="0"/>
                            <a:ext cx="6185535" cy="2891790"/>
                          </a:xfrm>
                          <a:prstGeom prst="rect">
                            <a:avLst/>
                          </a:prstGeom>
                          <a:noFill/>
                          <a:ln>
                            <a:noFill/>
                          </a:ln>
                        </pic:spPr>
                      </pic:pic>
                    </a:graphicData>
                  </a:graphic>
                </wp:inline>
              </w:drawing>
            </w:r>
          </w:p>
          <w:p>
            <w:pPr>
              <w:jc w:val="both"/>
              <w:rPr>
                <w:rFonts w:hint="default" w:eastAsia="宋体"/>
                <w:lang w:val="en-US" w:eastAsia="zh-CN"/>
              </w:rPr>
            </w:pPr>
            <w:r>
              <w:rPr>
                <w:rFonts w:hint="eastAsia"/>
                <w:lang w:val="en-US" w:eastAsia="zh-CN"/>
              </w:rPr>
              <w:t>集团平台参考样式如下：</w:t>
            </w:r>
          </w:p>
          <w:p>
            <w:pPr>
              <w:jc w:val="center"/>
            </w:pPr>
            <w:r>
              <w:drawing>
                <wp:inline distT="0" distB="0" distL="114300" distR="114300">
                  <wp:extent cx="6186170" cy="2186305"/>
                  <wp:effectExtent l="0" t="0" r="1270" b="825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7"/>
                          <a:stretch>
                            <a:fillRect/>
                          </a:stretch>
                        </pic:blipFill>
                        <pic:spPr>
                          <a:xfrm>
                            <a:off x="0" y="0"/>
                            <a:ext cx="6186170" cy="2186305"/>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eastAsia"/>
                <w:lang w:val="en-US" w:eastAsia="zh-CN"/>
              </w:rPr>
            </w:pPr>
            <w:r>
              <w:rPr>
                <w:rFonts w:hint="eastAsia"/>
                <w:b/>
                <w:bCs/>
                <w:lang w:val="en-US" w:eastAsia="zh-CN"/>
              </w:rPr>
              <w:t>2、针对中屏首页站点维度</w:t>
            </w:r>
            <w:r>
              <w:rPr>
                <w:rFonts w:hint="eastAsia"/>
                <w:lang w:val="en-US" w:eastAsia="zh-CN"/>
              </w:rPr>
              <w:t>：</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2.1 资源板块，名称改为“动环关键设备”。</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2.2设备类型与省维度和市维度保持一致，按下表显示。数据量调整为4行数据后，调整字体大小与供电能力板块字体一致（效果不好再调整），页面预期效果，不用滑动可查看全量信息。</w:t>
            </w:r>
            <w:ins w:id="74" w:author="zhoujiansheng" w:date="2025-01-02T17:09:17Z">
              <w:r>
                <w:rPr>
                  <w:rFonts w:hint="eastAsia"/>
                  <w:lang w:val="en-US" w:eastAsia="zh-CN"/>
                </w:rPr>
                <w:t>设备</w:t>
              </w:r>
            </w:ins>
            <w:ins w:id="75" w:author="zhoujiansheng" w:date="2025-01-02T17:09:18Z">
              <w:r>
                <w:rPr>
                  <w:rFonts w:hint="eastAsia"/>
                  <w:lang w:val="en-US" w:eastAsia="zh-CN"/>
                </w:rPr>
                <w:t>数量</w:t>
              </w:r>
            </w:ins>
            <w:ins w:id="76" w:author="zhoujiansheng" w:date="2025-01-02T17:09:20Z">
              <w:r>
                <w:rPr>
                  <w:rFonts w:hint="eastAsia"/>
                  <w:lang w:val="en-US" w:eastAsia="zh-CN"/>
                </w:rPr>
                <w:t>取</w:t>
              </w:r>
            </w:ins>
            <w:ins w:id="77" w:author="zhoujiansheng" w:date="2025-01-02T17:09:25Z">
              <w:r>
                <w:rPr>
                  <w:rFonts w:hint="eastAsia"/>
                  <w:lang w:val="en-US" w:eastAsia="zh-CN"/>
                </w:rPr>
                <w:t>监控</w:t>
              </w:r>
            </w:ins>
            <w:ins w:id="78" w:author="zhoujiansheng" w:date="2025-01-02T17:09:26Z">
              <w:r>
                <w:rPr>
                  <w:rFonts w:hint="eastAsia"/>
                  <w:lang w:val="en-US" w:eastAsia="zh-CN"/>
                </w:rPr>
                <w:t>视图中</w:t>
              </w:r>
            </w:ins>
            <w:ins w:id="79" w:author="zhoujiansheng" w:date="2025-01-02T17:09:29Z">
              <w:r>
                <w:rPr>
                  <w:rFonts w:hint="eastAsia"/>
                  <w:lang w:val="en-US" w:eastAsia="zh-CN"/>
                </w:rPr>
                <w:t>关键</w:t>
              </w:r>
            </w:ins>
            <w:ins w:id="80" w:author="zhoujiansheng" w:date="2025-01-02T17:09:30Z">
              <w:r>
                <w:rPr>
                  <w:rFonts w:hint="eastAsia"/>
                  <w:lang w:val="en-US" w:eastAsia="zh-CN"/>
                </w:rPr>
                <w:t>设备</w:t>
              </w:r>
            </w:ins>
            <w:ins w:id="81" w:author="zhoujiansheng" w:date="2025-01-02T17:09:31Z">
              <w:r>
                <w:rPr>
                  <w:rFonts w:hint="eastAsia"/>
                  <w:lang w:val="en-US" w:eastAsia="zh-CN"/>
                </w:rPr>
                <w:t>中</w:t>
              </w:r>
            </w:ins>
            <w:ins w:id="82" w:author="zhoujiansheng" w:date="2025-01-02T17:09:32Z">
              <w:r>
                <w:rPr>
                  <w:rFonts w:hint="eastAsia"/>
                  <w:lang w:val="en-US" w:eastAsia="zh-CN"/>
                </w:rPr>
                <w:t>的</w:t>
              </w:r>
            </w:ins>
            <w:ins w:id="83" w:author="zhoujiansheng" w:date="2025-01-02T17:09:34Z">
              <w:r>
                <w:rPr>
                  <w:rFonts w:hint="eastAsia"/>
                  <w:lang w:val="en-US" w:eastAsia="zh-CN"/>
                </w:rPr>
                <w:t>“</w:t>
              </w:r>
            </w:ins>
            <w:ins w:id="84" w:author="zhoujiansheng" w:date="2025-01-02T17:09:47Z">
              <w:r>
                <w:rPr>
                  <w:rFonts w:hint="eastAsia"/>
                  <w:lang w:val="en-US" w:eastAsia="zh-CN"/>
                </w:rPr>
                <w:t>动环</w:t>
              </w:r>
            </w:ins>
            <w:ins w:id="85" w:author="zhoujiansheng" w:date="2025-01-02T17:09:48Z">
              <w:r>
                <w:rPr>
                  <w:rFonts w:hint="eastAsia"/>
                  <w:lang w:val="en-US" w:eastAsia="zh-CN"/>
                </w:rPr>
                <w:t>设备</w:t>
              </w:r>
            </w:ins>
            <w:ins w:id="86" w:author="zhoujiansheng" w:date="2025-01-02T17:09:49Z">
              <w:r>
                <w:rPr>
                  <w:rFonts w:hint="eastAsia"/>
                  <w:lang w:val="en-US" w:eastAsia="zh-CN"/>
                </w:rPr>
                <w:t>”</w:t>
              </w:r>
            </w:ins>
            <w:ins w:id="87" w:author="zhoujiansheng" w:date="2025-01-02T17:09:50Z">
              <w:r>
                <w:rPr>
                  <w:rFonts w:hint="eastAsia"/>
                  <w:lang w:val="en-US" w:eastAsia="zh-CN"/>
                </w:rPr>
                <w:t>数量</w:t>
              </w:r>
            </w:ins>
            <w:ins w:id="88" w:author="zhoujiansheng" w:date="2025-01-02T17:09:52Z">
              <w:r>
                <w:rPr>
                  <w:rFonts w:hint="eastAsia"/>
                  <w:lang w:val="en-US" w:eastAsia="zh-CN"/>
                </w:rPr>
                <w:t>。</w:t>
              </w:r>
            </w:ins>
          </w:p>
          <w:tbl>
            <w:tblPr>
              <w:tblStyle w:val="10"/>
              <w:tblW w:w="9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73"/>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3"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楼层</w:t>
                  </w:r>
                </w:p>
              </w:tc>
              <w:tc>
                <w:tcPr>
                  <w:tcW w:w="4873"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机房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3"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变压器</w:t>
                  </w:r>
                </w:p>
              </w:tc>
              <w:tc>
                <w:tcPr>
                  <w:tcW w:w="4873"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发电机组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3"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开关电源</w:t>
                  </w:r>
                </w:p>
              </w:tc>
              <w:tc>
                <w:tcPr>
                  <w:tcW w:w="4873"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UPS设备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3"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空调</w:t>
                  </w:r>
                </w:p>
              </w:tc>
              <w:tc>
                <w:tcPr>
                  <w:tcW w:w="4873"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电池组</w:t>
                  </w:r>
                </w:p>
              </w:tc>
            </w:tr>
          </w:tbl>
          <w:p>
            <w:pPr>
              <w:widowControl w:val="0"/>
              <w:numPr>
                <w:ilvl w:val="0"/>
                <w:numId w:val="0"/>
              </w:numPr>
              <w:spacing w:before="20" w:beforeLines="20" w:after="20" w:afterLines="20" w:line="288" w:lineRule="auto"/>
              <w:jc w:val="both"/>
              <w:rPr>
                <w:rFonts w:hint="default"/>
                <w:lang w:val="en-US" w:eastAsia="zh-CN"/>
              </w:rPr>
            </w:pPr>
          </w:p>
          <w:p>
            <w:pPr>
              <w:widowControl w:val="0"/>
              <w:numPr>
                <w:ilvl w:val="0"/>
                <w:numId w:val="0"/>
              </w:numPr>
              <w:spacing w:before="20" w:beforeLines="20" w:after="20" w:afterLines="20" w:line="288" w:lineRule="auto"/>
              <w:jc w:val="both"/>
            </w:pPr>
            <w:r>
              <w:drawing>
                <wp:inline distT="0" distB="0" distL="114300" distR="114300">
                  <wp:extent cx="6177280" cy="2882265"/>
                  <wp:effectExtent l="0" t="0" r="10160" b="1333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18"/>
                          <a:stretch>
                            <a:fillRect/>
                          </a:stretch>
                        </pic:blipFill>
                        <pic:spPr>
                          <a:xfrm>
                            <a:off x="0" y="0"/>
                            <a:ext cx="6177280" cy="2882265"/>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default" w:eastAsia="宋体"/>
                <w:lang w:val="en-US" w:eastAsia="zh-CN"/>
              </w:rPr>
            </w:pPr>
            <w:r>
              <w:rPr>
                <w:rFonts w:hint="eastAsia"/>
                <w:lang w:val="en-US" w:eastAsia="zh-CN"/>
              </w:rPr>
              <w:t>原先资源板块效果如下：</w:t>
            </w:r>
          </w:p>
          <w:p>
            <w:pPr>
              <w:widowControl w:val="0"/>
              <w:numPr>
                <w:ilvl w:val="0"/>
                <w:numId w:val="0"/>
              </w:numPr>
              <w:spacing w:before="20" w:beforeLines="20" w:after="20" w:afterLines="20" w:line="288" w:lineRule="auto"/>
              <w:jc w:val="both"/>
              <w:rPr>
                <w:rFonts w:hint="default"/>
                <w:lang w:val="en-US" w:eastAsia="zh-CN"/>
              </w:rPr>
            </w:pPr>
            <w:r>
              <w:drawing>
                <wp:inline distT="0" distB="0" distL="114300" distR="114300">
                  <wp:extent cx="2979420" cy="3497580"/>
                  <wp:effectExtent l="0" t="0" r="7620" b="762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9"/>
                          <a:stretch>
                            <a:fillRect/>
                          </a:stretch>
                        </pic:blipFill>
                        <pic:spPr>
                          <a:xfrm>
                            <a:off x="0" y="0"/>
                            <a:ext cx="2979420" cy="3497580"/>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已评审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V版本，已部署环境均需更新</w:t>
            </w:r>
          </w:p>
        </w:tc>
      </w:tr>
    </w:tbl>
    <w:p>
      <w:pPr>
        <w:numPr>
          <w:ilvl w:val="0"/>
          <w:numId w:val="0"/>
        </w:numPr>
        <w:ind w:leftChars="0"/>
        <w:rPr>
          <w:rFonts w:hint="default"/>
          <w:lang w:val="en-US" w:eastAsia="zh-CN"/>
        </w:rPr>
      </w:pPr>
    </w:p>
    <w:p>
      <w:pPr>
        <w:pStyle w:val="3"/>
        <w:numPr>
          <w:ilvl w:val="1"/>
          <w:numId w:val="1"/>
        </w:numPr>
        <w:bidi w:val="0"/>
        <w:rPr>
          <w:rFonts w:hint="eastAsia"/>
          <w:highlight w:val="none"/>
          <w:lang w:val="en-US" w:eastAsia="zh-CN"/>
        </w:rPr>
      </w:pPr>
      <w:r>
        <w:rPr>
          <w:rFonts w:hint="eastAsia"/>
          <w:highlight w:val="none"/>
          <w:lang w:val="en-US" w:eastAsia="zh-CN"/>
        </w:rPr>
        <w:t>GEMC-YH-01-005监控视图站点基本信息同步综资</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default" w:eastAsia="宋体"/>
                <w:sz w:val="22"/>
                <w:szCs w:val="22"/>
                <w:lang w:val="en-US" w:eastAsia="zh-CN"/>
              </w:rPr>
            </w:pPr>
            <w:r>
              <w:rPr>
                <w:rFonts w:hint="eastAsia"/>
                <w:sz w:val="22"/>
                <w:szCs w:val="22"/>
                <w:lang w:val="en-US" w:eastAsia="zh-CN"/>
              </w:rPr>
              <w:t>综合监控</w:t>
            </w:r>
            <w:r>
              <w:rPr>
                <w:rFonts w:hint="eastAsia" w:eastAsia="宋体"/>
                <w:sz w:val="22"/>
                <w:szCs w:val="22"/>
                <w:lang w:val="en-US" w:eastAsia="zh-CN"/>
              </w:rPr>
              <w:t>——</w:t>
            </w:r>
            <w:r>
              <w:rPr>
                <w:rFonts w:hint="eastAsia"/>
                <w:sz w:val="22"/>
                <w:szCs w:val="22"/>
                <w:lang w:val="en-US" w:eastAsia="zh-CN"/>
              </w:rPr>
              <w:t>监控视图</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GXEMS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优化需求时间：2025-09-01</w:t>
            </w:r>
          </w:p>
          <w:p>
            <w:pPr>
              <w:rPr>
                <w:rFonts w:hint="eastAsia"/>
                <w:b/>
                <w:bCs/>
                <w:lang w:val="en-US" w:eastAsia="zh-CN"/>
              </w:rPr>
            </w:pPr>
          </w:p>
          <w:p>
            <w:pPr>
              <w:rPr>
                <w:rFonts w:hint="default"/>
                <w:lang w:val="en-US" w:eastAsia="zh-CN"/>
              </w:rPr>
            </w:pPr>
            <w:r>
              <w:rPr>
                <w:rFonts w:hint="eastAsia"/>
                <w:b/>
                <w:bCs/>
                <w:lang w:val="en-US" w:eastAsia="zh-CN"/>
              </w:rPr>
              <w:t>优化概述</w:t>
            </w:r>
            <w:r>
              <w:rPr>
                <w:rFonts w:hint="eastAsia"/>
                <w:lang w:val="en-US" w:eastAsia="zh-CN"/>
              </w:rPr>
              <w:t>：监控视图中站点基本信息，需要手动编辑，且关联多个系统中其他功能。现对手动编辑的站点基本信息，部分字段内容变更为自动同步综资数据。</w:t>
            </w:r>
          </w:p>
          <w:p>
            <w:pPr>
              <w:jc w:val="center"/>
            </w:pPr>
          </w:p>
          <w:p>
            <w:pPr>
              <w:rPr>
                <w:rFonts w:hint="eastAsia"/>
                <w:lang w:val="en-US" w:eastAsia="zh-CN"/>
              </w:rPr>
            </w:pPr>
            <w:r>
              <w:rPr>
                <w:rFonts w:hint="eastAsia"/>
                <w:b/>
                <w:bCs/>
                <w:lang w:val="en-US" w:eastAsia="zh-CN"/>
              </w:rPr>
              <w:t>优化内容</w:t>
            </w:r>
            <w:r>
              <w:rPr>
                <w:rFonts w:hint="eastAsia"/>
                <w:lang w:val="en-US" w:eastAsia="zh-CN"/>
              </w:rPr>
              <w:t>：</w:t>
            </w:r>
          </w:p>
          <w:p>
            <w:pPr>
              <w:rPr>
                <w:rFonts w:hint="default"/>
                <w:b/>
                <w:bCs/>
                <w:lang w:val="en-US" w:eastAsia="zh-CN"/>
              </w:rPr>
            </w:pPr>
            <w:bookmarkStart w:id="0" w:name="OLE_LINK4"/>
            <w:r>
              <w:rPr>
                <w:rFonts w:hint="eastAsia"/>
                <w:b/>
                <w:bCs/>
                <w:lang w:val="en-US" w:eastAsia="zh-CN"/>
              </w:rPr>
              <w:t>1、站点基本信息编辑页面字段调整</w:t>
            </w:r>
          </w:p>
          <w:bookmarkEnd w:id="0"/>
          <w:p>
            <w:pPr>
              <w:widowControl w:val="0"/>
              <w:numPr>
                <w:ilvl w:val="0"/>
                <w:numId w:val="0"/>
              </w:numPr>
              <w:spacing w:before="20" w:beforeLines="20" w:after="20" w:afterLines="20" w:line="288" w:lineRule="auto"/>
              <w:jc w:val="both"/>
              <w:rPr>
                <w:rFonts w:hint="eastAsia"/>
                <w:lang w:val="en-US" w:eastAsia="zh-CN"/>
              </w:rPr>
            </w:pPr>
            <w:r>
              <w:drawing>
                <wp:inline distT="0" distB="0" distL="114300" distR="114300">
                  <wp:extent cx="6178550" cy="2845435"/>
                  <wp:effectExtent l="0" t="0" r="8890" b="444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0"/>
                          <a:stretch>
                            <a:fillRect/>
                          </a:stretch>
                        </pic:blipFill>
                        <pic:spPr>
                          <a:xfrm>
                            <a:off x="0" y="0"/>
                            <a:ext cx="6178550" cy="2845435"/>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eastAsia"/>
                <w:lang w:val="en-US" w:eastAsia="zh-CN"/>
              </w:rPr>
            </w:pPr>
            <w:r>
              <w:drawing>
                <wp:inline distT="0" distB="0" distL="114300" distR="114300">
                  <wp:extent cx="6184265" cy="3203575"/>
                  <wp:effectExtent l="0" t="0" r="3175" b="1206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1"/>
                          <a:stretch>
                            <a:fillRect/>
                          </a:stretch>
                        </pic:blipFill>
                        <pic:spPr>
                          <a:xfrm>
                            <a:off x="0" y="0"/>
                            <a:ext cx="6184265" cy="3203575"/>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当前站点基本信息编辑页面中需要调整的字段内容如下：</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调整操作为保留的字段，均为非必填字段。综资字段获取《站点动环属性》表（RM_SITE_PROPERTY）。</w:t>
            </w:r>
          </w:p>
          <w:tbl>
            <w:tblPr>
              <w:tblStyle w:val="9"/>
              <w:tblW w:w="9541" w:type="dxa"/>
              <w:tblInd w:w="-1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64"/>
              <w:gridCol w:w="1884"/>
              <w:gridCol w:w="2196"/>
              <w:gridCol w:w="982"/>
              <w:gridCol w:w="30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当前页面字段</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同步综资字段</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综资英文字段名</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调整操作</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调整后字段名称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机楼名称</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机楼别名</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删除</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站点地址</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经度</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删除</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纬度</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删除</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总楼层数</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删除</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动力机房数</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删除</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机楼类型</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动环专业站点级别</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power_site_level</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同步综资</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产权属性</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产权单位</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asset_company</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同步综资</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产权单位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重要程度</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删除</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市电总路数</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市电总路数（路）</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total_mains_number</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同步综资</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市电总路数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市电电压等级</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市电电压等级</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mains_voltage_level</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同步综资</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市电电压等级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市电容量</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bookmarkStart w:id="1" w:name="OLE_LINK5"/>
                  <w:r>
                    <w:rPr>
                      <w:rFonts w:hint="eastAsia" w:ascii="宋体" w:hAnsi="宋体" w:eastAsia="宋体" w:cs="宋体"/>
                      <w:i w:val="0"/>
                      <w:iCs w:val="0"/>
                      <w:color w:val="000000"/>
                      <w:kern w:val="0"/>
                      <w:sz w:val="18"/>
                      <w:szCs w:val="18"/>
                      <w:u w:val="none"/>
                      <w:lang w:val="en-US" w:eastAsia="zh-CN" w:bidi="ar"/>
                    </w:rPr>
                    <w:t>市电容量（KVA）</w:t>
                  </w:r>
                  <w:bookmarkEnd w:id="1"/>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mains_capacity</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70C0"/>
                      <w:kern w:val="0"/>
                      <w:sz w:val="18"/>
                      <w:szCs w:val="18"/>
                      <w:u w:val="none"/>
                      <w:lang w:val="en-US" w:eastAsia="zh-CN" w:bidi="ar"/>
                    </w:rPr>
                    <w:t>先同步内容，多路市电的以英文分号进行分隔(英文逗号也是）</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市电容量（KVA）</w:t>
                  </w:r>
                  <w:r>
                    <w:commentReference w:id="0"/>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市电性质</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市电性质</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mains_nature</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同步综资</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市电性质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市电备份方式</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市电备份方式</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mains_backup_method</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同步综资</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市电备份方式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市电是否来自不同变电站</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市电是否来自不同变电站</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power_is_substations</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同步综资</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市电是否来自不同变电站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变电站1</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变电站1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变电站2</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变电站2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变电站3</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变电站3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变电站4</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变电站4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2"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市电油机配置</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市电油机配置级别</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both"/>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mains_configuration_level</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同步综资</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市电油机配置级别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机柜数量</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删除</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服务器数量</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删除</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业务系统数量</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删除</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站点描述</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站点描述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楼长姓名</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楼长姓名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楼长电话</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楼长电话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市电停电后油机带载逻辑</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市电停电后油机带载逻辑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油机启动切换方式</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油机启动切换方式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设计负载</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设计负载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设计PUE</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设计PUE</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design_pue</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同步综资</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设计PUE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46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制冷方式</w:t>
                  </w:r>
                </w:p>
              </w:tc>
              <w:tc>
                <w:tcPr>
                  <w:tcW w:w="18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219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w:t>
                  </w:r>
                </w:p>
              </w:tc>
              <w:tc>
                <w:tcPr>
                  <w:tcW w:w="9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保留</w:t>
                  </w:r>
                </w:p>
              </w:tc>
              <w:tc>
                <w:tcPr>
                  <w:tcW w:w="30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制冷方式</w:t>
                  </w:r>
                </w:p>
              </w:tc>
            </w:tr>
          </w:tbl>
          <w:p>
            <w:pPr>
              <w:widowControl w:val="0"/>
              <w:numPr>
                <w:ilvl w:val="0"/>
                <w:numId w:val="0"/>
              </w:numPr>
              <w:spacing w:before="20" w:beforeLines="20" w:after="20" w:afterLines="20" w:line="288" w:lineRule="auto"/>
              <w:jc w:val="both"/>
            </w:pPr>
          </w:p>
          <w:p>
            <w:pPr>
              <w:rPr>
                <w:rFonts w:hint="default"/>
                <w:b/>
                <w:bCs/>
                <w:lang w:val="en-US" w:eastAsia="zh-CN"/>
              </w:rPr>
            </w:pPr>
            <w:r>
              <w:rPr>
                <w:rFonts w:hint="eastAsia"/>
                <w:b/>
                <w:bCs/>
                <w:lang w:val="en-US" w:eastAsia="zh-CN"/>
              </w:rPr>
              <w:t>2、站点基本信息展示页面字段调整</w:t>
            </w:r>
          </w:p>
          <w:p>
            <w:pPr>
              <w:widowControl w:val="0"/>
              <w:numPr>
                <w:ilvl w:val="0"/>
                <w:numId w:val="0"/>
              </w:numPr>
              <w:spacing w:before="20" w:beforeLines="20" w:after="20" w:afterLines="20" w:line="288" w:lineRule="auto"/>
              <w:jc w:val="both"/>
            </w:pPr>
            <w:r>
              <w:drawing>
                <wp:inline distT="0" distB="0" distL="114300" distR="114300">
                  <wp:extent cx="6185535" cy="3385820"/>
                  <wp:effectExtent l="0" t="0" r="1905" b="1270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2"/>
                          <a:stretch>
                            <a:fillRect/>
                          </a:stretch>
                        </pic:blipFill>
                        <pic:spPr>
                          <a:xfrm>
                            <a:off x="0" y="0"/>
                            <a:ext cx="6185535" cy="3385820"/>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default" w:eastAsia="宋体"/>
                <w:lang w:val="en-US" w:eastAsia="zh-CN"/>
              </w:rPr>
            </w:pPr>
            <w:r>
              <w:rPr>
                <w:rFonts w:hint="eastAsia"/>
                <w:lang w:val="en-US" w:eastAsia="zh-CN"/>
              </w:rPr>
              <w:t>基本信息外部展示信息需要调整展示字段，调整内容如下：</w:t>
            </w:r>
          </w:p>
          <w:p>
            <w:pPr>
              <w:keepNext w:val="0"/>
              <w:keepLines w:val="0"/>
              <w:pageBreakBefore w:val="0"/>
              <w:widowControl w:val="0"/>
              <w:numPr>
                <w:ilvl w:val="0"/>
                <w:numId w:val="3"/>
              </w:numPr>
              <w:kinsoku/>
              <w:wordWrap/>
              <w:overflowPunct/>
              <w:topLinePunct w:val="0"/>
              <w:autoSpaceDE/>
              <w:autoSpaceDN/>
              <w:bidi w:val="0"/>
              <w:adjustRightInd/>
              <w:snapToGrid/>
              <w:spacing w:before="20" w:beforeLines="20" w:after="20" w:afterLines="20" w:line="288" w:lineRule="auto"/>
              <w:ind w:left="1050" w:leftChars="300" w:hanging="420" w:firstLineChars="0"/>
              <w:jc w:val="both"/>
              <w:textAlignment w:val="auto"/>
              <w:rPr>
                <w:rFonts w:hint="eastAsia"/>
                <w:lang w:val="en-US" w:eastAsia="zh-CN"/>
              </w:rPr>
            </w:pPr>
            <w:r>
              <w:rPr>
                <w:rFonts w:hint="eastAsia"/>
                <w:lang w:val="en-US" w:eastAsia="zh-CN"/>
              </w:rPr>
              <w:t>站点地址</w:t>
            </w:r>
          </w:p>
          <w:p>
            <w:pPr>
              <w:keepNext w:val="0"/>
              <w:keepLines w:val="0"/>
              <w:pageBreakBefore w:val="0"/>
              <w:widowControl w:val="0"/>
              <w:numPr>
                <w:ilvl w:val="0"/>
                <w:numId w:val="3"/>
              </w:numPr>
              <w:kinsoku/>
              <w:wordWrap/>
              <w:overflowPunct/>
              <w:topLinePunct w:val="0"/>
              <w:autoSpaceDE/>
              <w:autoSpaceDN/>
              <w:bidi w:val="0"/>
              <w:adjustRightInd/>
              <w:snapToGrid/>
              <w:spacing w:before="20" w:beforeLines="20" w:after="20" w:afterLines="20" w:line="288" w:lineRule="auto"/>
              <w:ind w:left="1050" w:leftChars="300" w:hanging="420" w:firstLineChars="0"/>
              <w:jc w:val="both"/>
              <w:textAlignment w:val="auto"/>
              <w:rPr>
                <w:rFonts w:hint="eastAsia"/>
                <w:lang w:val="en-US" w:eastAsia="zh-CN"/>
              </w:rPr>
            </w:pPr>
            <w:r>
              <w:rPr>
                <w:rFonts w:hint="eastAsia"/>
                <w:lang w:val="en-US" w:eastAsia="zh-CN"/>
              </w:rPr>
              <w:t>站点类型</w:t>
            </w:r>
          </w:p>
          <w:p>
            <w:pPr>
              <w:keepNext w:val="0"/>
              <w:keepLines w:val="0"/>
              <w:pageBreakBefore w:val="0"/>
              <w:widowControl w:val="0"/>
              <w:numPr>
                <w:ilvl w:val="0"/>
                <w:numId w:val="3"/>
              </w:numPr>
              <w:kinsoku/>
              <w:wordWrap/>
              <w:overflowPunct/>
              <w:topLinePunct w:val="0"/>
              <w:autoSpaceDE/>
              <w:autoSpaceDN/>
              <w:bidi w:val="0"/>
              <w:adjustRightInd/>
              <w:snapToGrid/>
              <w:spacing w:before="20" w:beforeLines="20" w:after="20" w:afterLines="20" w:line="288" w:lineRule="auto"/>
              <w:ind w:left="1050" w:leftChars="300" w:hanging="420" w:firstLineChars="0"/>
              <w:jc w:val="both"/>
              <w:textAlignment w:val="auto"/>
              <w:rPr>
                <w:rFonts w:hint="eastAsia"/>
                <w:lang w:val="en-US" w:eastAsia="zh-CN"/>
              </w:rPr>
            </w:pPr>
            <w:r>
              <w:rPr>
                <w:rFonts w:hint="eastAsia"/>
                <w:lang w:val="en-US" w:eastAsia="zh-CN"/>
              </w:rPr>
              <w:t>产权单位</w:t>
            </w:r>
          </w:p>
          <w:p>
            <w:pPr>
              <w:keepNext w:val="0"/>
              <w:keepLines w:val="0"/>
              <w:pageBreakBefore w:val="0"/>
              <w:widowControl w:val="0"/>
              <w:numPr>
                <w:ilvl w:val="0"/>
                <w:numId w:val="3"/>
              </w:numPr>
              <w:kinsoku/>
              <w:wordWrap/>
              <w:overflowPunct/>
              <w:topLinePunct w:val="0"/>
              <w:autoSpaceDE/>
              <w:autoSpaceDN/>
              <w:bidi w:val="0"/>
              <w:adjustRightInd/>
              <w:snapToGrid/>
              <w:spacing w:before="20" w:beforeLines="20" w:after="20" w:afterLines="20" w:line="288" w:lineRule="auto"/>
              <w:ind w:left="1050" w:leftChars="300" w:hanging="420" w:firstLineChars="0"/>
              <w:jc w:val="both"/>
              <w:textAlignment w:val="auto"/>
              <w:rPr>
                <w:rFonts w:hint="eastAsia"/>
                <w:lang w:val="en-US" w:eastAsia="zh-CN"/>
              </w:rPr>
            </w:pPr>
            <w:r>
              <w:rPr>
                <w:rFonts w:hint="eastAsia"/>
                <w:lang w:val="en-US" w:eastAsia="zh-CN"/>
              </w:rPr>
              <w:t>市电性质</w:t>
            </w:r>
          </w:p>
          <w:p>
            <w:pPr>
              <w:keepNext w:val="0"/>
              <w:keepLines w:val="0"/>
              <w:pageBreakBefore w:val="0"/>
              <w:widowControl w:val="0"/>
              <w:numPr>
                <w:ilvl w:val="0"/>
                <w:numId w:val="3"/>
              </w:numPr>
              <w:kinsoku/>
              <w:wordWrap/>
              <w:overflowPunct/>
              <w:topLinePunct w:val="0"/>
              <w:autoSpaceDE/>
              <w:autoSpaceDN/>
              <w:bidi w:val="0"/>
              <w:adjustRightInd/>
              <w:snapToGrid/>
              <w:spacing w:before="20" w:beforeLines="20" w:after="20" w:afterLines="20" w:line="288" w:lineRule="auto"/>
              <w:ind w:left="1050" w:leftChars="300" w:hanging="420" w:firstLineChars="0"/>
              <w:jc w:val="both"/>
              <w:textAlignment w:val="auto"/>
              <w:rPr>
                <w:rFonts w:hint="eastAsia"/>
                <w:lang w:val="en-US" w:eastAsia="zh-CN"/>
              </w:rPr>
            </w:pPr>
            <w:r>
              <w:rPr>
                <w:rFonts w:hint="eastAsia"/>
                <w:lang w:val="en-US" w:eastAsia="zh-CN"/>
              </w:rPr>
              <w:t>市电总路数</w:t>
            </w:r>
          </w:p>
          <w:p>
            <w:pPr>
              <w:keepNext w:val="0"/>
              <w:keepLines w:val="0"/>
              <w:pageBreakBefore w:val="0"/>
              <w:widowControl w:val="0"/>
              <w:numPr>
                <w:ilvl w:val="0"/>
                <w:numId w:val="3"/>
              </w:numPr>
              <w:kinsoku/>
              <w:wordWrap/>
              <w:overflowPunct/>
              <w:topLinePunct w:val="0"/>
              <w:autoSpaceDE/>
              <w:autoSpaceDN/>
              <w:bidi w:val="0"/>
              <w:adjustRightInd/>
              <w:snapToGrid/>
              <w:spacing w:before="20" w:beforeLines="20" w:after="20" w:afterLines="20" w:line="288" w:lineRule="auto"/>
              <w:ind w:left="1050" w:leftChars="300" w:hanging="420" w:firstLineChars="0"/>
              <w:jc w:val="both"/>
              <w:textAlignment w:val="auto"/>
              <w:rPr>
                <w:rFonts w:hint="eastAsia"/>
                <w:lang w:val="en-US" w:eastAsia="zh-CN"/>
              </w:rPr>
            </w:pPr>
            <w:r>
              <w:rPr>
                <w:rFonts w:hint="eastAsia"/>
                <w:lang w:val="en-US" w:eastAsia="zh-CN"/>
              </w:rPr>
              <w:t>市电电压等级</w:t>
            </w:r>
          </w:p>
          <w:p>
            <w:pPr>
              <w:keepNext w:val="0"/>
              <w:keepLines w:val="0"/>
              <w:pageBreakBefore w:val="0"/>
              <w:widowControl w:val="0"/>
              <w:numPr>
                <w:ilvl w:val="0"/>
                <w:numId w:val="3"/>
              </w:numPr>
              <w:kinsoku/>
              <w:wordWrap/>
              <w:overflowPunct/>
              <w:topLinePunct w:val="0"/>
              <w:autoSpaceDE/>
              <w:autoSpaceDN/>
              <w:bidi w:val="0"/>
              <w:adjustRightInd/>
              <w:snapToGrid/>
              <w:spacing w:before="20" w:beforeLines="20" w:after="20" w:afterLines="20" w:line="288" w:lineRule="auto"/>
              <w:ind w:left="1050" w:leftChars="300" w:hanging="420" w:firstLineChars="0"/>
              <w:jc w:val="both"/>
              <w:textAlignment w:val="auto"/>
              <w:rPr>
                <w:rFonts w:hint="default"/>
                <w:lang w:val="en-US" w:eastAsia="zh-CN"/>
              </w:rPr>
            </w:pPr>
            <w:r>
              <w:rPr>
                <w:rFonts w:hint="default"/>
                <w:lang w:val="en-US" w:eastAsia="zh-CN"/>
              </w:rPr>
              <w:t>市电容量（KVA）</w:t>
            </w:r>
          </w:p>
          <w:p>
            <w:pPr>
              <w:keepNext w:val="0"/>
              <w:keepLines w:val="0"/>
              <w:pageBreakBefore w:val="0"/>
              <w:widowControl w:val="0"/>
              <w:numPr>
                <w:ilvl w:val="0"/>
                <w:numId w:val="3"/>
              </w:numPr>
              <w:kinsoku/>
              <w:wordWrap/>
              <w:overflowPunct/>
              <w:topLinePunct w:val="0"/>
              <w:autoSpaceDE/>
              <w:autoSpaceDN/>
              <w:bidi w:val="0"/>
              <w:adjustRightInd/>
              <w:snapToGrid/>
              <w:spacing w:before="20" w:beforeLines="20" w:after="20" w:afterLines="20" w:line="288" w:lineRule="auto"/>
              <w:ind w:left="1050" w:leftChars="300" w:hanging="420" w:firstLineChars="0"/>
              <w:jc w:val="both"/>
              <w:textAlignment w:val="auto"/>
              <w:rPr>
                <w:rFonts w:hint="eastAsia"/>
                <w:lang w:val="en-US" w:eastAsia="zh-CN"/>
              </w:rPr>
            </w:pPr>
            <w:r>
              <w:rPr>
                <w:rFonts w:hint="eastAsia"/>
                <w:lang w:val="en-US" w:eastAsia="zh-CN"/>
              </w:rPr>
              <w:t>市电备份方式</w:t>
            </w:r>
          </w:p>
          <w:p>
            <w:pPr>
              <w:keepNext w:val="0"/>
              <w:keepLines w:val="0"/>
              <w:pageBreakBefore w:val="0"/>
              <w:widowControl w:val="0"/>
              <w:numPr>
                <w:ilvl w:val="0"/>
                <w:numId w:val="3"/>
              </w:numPr>
              <w:kinsoku/>
              <w:wordWrap/>
              <w:overflowPunct/>
              <w:topLinePunct w:val="0"/>
              <w:autoSpaceDE/>
              <w:autoSpaceDN/>
              <w:bidi w:val="0"/>
              <w:adjustRightInd/>
              <w:snapToGrid/>
              <w:spacing w:before="20" w:beforeLines="20" w:after="20" w:afterLines="20" w:line="288" w:lineRule="auto"/>
              <w:ind w:left="1050" w:leftChars="300" w:hanging="420" w:firstLineChars="0"/>
              <w:jc w:val="both"/>
              <w:textAlignment w:val="auto"/>
              <w:rPr>
                <w:rFonts w:hint="eastAsia"/>
                <w:lang w:val="en-US" w:eastAsia="zh-CN"/>
              </w:rPr>
            </w:pPr>
            <w:r>
              <w:rPr>
                <w:rFonts w:hint="eastAsia"/>
                <w:lang w:val="en-US" w:eastAsia="zh-CN"/>
              </w:rPr>
              <w:t>市电油机配置级别</w:t>
            </w:r>
          </w:p>
          <w:p>
            <w:pPr>
              <w:keepNext w:val="0"/>
              <w:keepLines w:val="0"/>
              <w:pageBreakBefore w:val="0"/>
              <w:widowControl w:val="0"/>
              <w:numPr>
                <w:ilvl w:val="0"/>
                <w:numId w:val="3"/>
              </w:numPr>
              <w:kinsoku/>
              <w:wordWrap/>
              <w:overflowPunct/>
              <w:topLinePunct w:val="0"/>
              <w:autoSpaceDE/>
              <w:autoSpaceDN/>
              <w:bidi w:val="0"/>
              <w:adjustRightInd/>
              <w:snapToGrid/>
              <w:spacing w:before="20" w:beforeLines="20" w:after="20" w:afterLines="20" w:line="288" w:lineRule="auto"/>
              <w:ind w:left="1050" w:leftChars="300" w:hanging="420" w:firstLineChars="0"/>
              <w:jc w:val="both"/>
              <w:textAlignment w:val="auto"/>
              <w:rPr>
                <w:rFonts w:hint="default"/>
                <w:lang w:val="en-US" w:eastAsia="zh-CN"/>
              </w:rPr>
            </w:pPr>
            <w:r>
              <w:rPr>
                <w:rFonts w:hint="eastAsia"/>
                <w:lang w:val="en-US" w:eastAsia="zh-CN"/>
              </w:rPr>
              <w:t>设计PUE</w:t>
            </w:r>
          </w:p>
          <w:p>
            <w:pPr>
              <w:widowControl w:val="0"/>
              <w:numPr>
                <w:ilvl w:val="0"/>
                <w:numId w:val="0"/>
              </w:numPr>
              <w:spacing w:before="20" w:beforeLines="20" w:after="20" w:afterLines="20" w:line="288" w:lineRule="auto"/>
              <w:jc w:val="both"/>
            </w:pPr>
          </w:p>
          <w:p>
            <w:pPr>
              <w:widowControl w:val="0"/>
              <w:numPr>
                <w:ilvl w:val="0"/>
                <w:numId w:val="0"/>
              </w:numPr>
              <w:spacing w:before="20" w:beforeLines="20" w:after="20" w:afterLines="20" w:line="288" w:lineRule="auto"/>
              <w:jc w:val="both"/>
              <w:rPr>
                <w:rFonts w:hint="eastAsia"/>
                <w:b/>
                <w:bCs/>
                <w:lang w:val="en-US" w:eastAsia="zh-CN"/>
              </w:rPr>
            </w:pPr>
            <w:r>
              <w:rPr>
                <w:rFonts w:hint="eastAsia"/>
                <w:b/>
                <w:bCs/>
                <w:lang w:val="en-US" w:eastAsia="zh-CN"/>
              </w:rPr>
              <w:t>3、站点信息调整后设计的功能板块（变更后需要验证）</w:t>
            </w:r>
          </w:p>
          <w:p>
            <w:pPr>
              <w:widowControl w:val="0"/>
              <w:numPr>
                <w:ilvl w:val="0"/>
                <w:numId w:val="0"/>
              </w:numPr>
              <w:spacing w:before="20" w:beforeLines="20" w:after="20" w:afterLines="20" w:line="288" w:lineRule="auto"/>
              <w:jc w:val="both"/>
              <w:rPr>
                <w:rFonts w:hint="eastAsia"/>
                <w:lang w:val="en-US" w:eastAsia="zh-CN"/>
              </w:rPr>
            </w:pPr>
            <w:r>
              <w:rPr>
                <w:rFonts w:hint="eastAsia"/>
                <w:lang w:val="en-US" w:eastAsia="zh-CN"/>
              </w:rPr>
              <w:t>（1）机楼视图-站点基本信息板块</w:t>
            </w:r>
          </w:p>
          <w:p>
            <w:pPr>
              <w:widowControl w:val="0"/>
              <w:numPr>
                <w:ilvl w:val="0"/>
                <w:numId w:val="0"/>
              </w:numPr>
              <w:spacing w:before="20" w:beforeLines="20" w:after="20" w:afterLines="20" w:line="288" w:lineRule="auto"/>
              <w:jc w:val="both"/>
              <w:rPr>
                <w:rFonts w:hint="default"/>
                <w:lang w:val="en-US" w:eastAsia="zh-CN"/>
              </w:rPr>
            </w:pPr>
            <w:r>
              <w:drawing>
                <wp:inline distT="0" distB="0" distL="114300" distR="114300">
                  <wp:extent cx="2593340" cy="2660650"/>
                  <wp:effectExtent l="0" t="0" r="12700" b="635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23"/>
                          <a:stretch>
                            <a:fillRect/>
                          </a:stretch>
                        </pic:blipFill>
                        <pic:spPr>
                          <a:xfrm>
                            <a:off x="0" y="0"/>
                            <a:ext cx="2593340" cy="2660650"/>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（2）中屏首页-站点层级信息</w:t>
            </w:r>
          </w:p>
          <w:p>
            <w:pPr>
              <w:widowControl w:val="0"/>
              <w:numPr>
                <w:ilvl w:val="0"/>
                <w:numId w:val="0"/>
              </w:numPr>
              <w:spacing w:before="20" w:beforeLines="20" w:after="20" w:afterLines="20" w:line="288" w:lineRule="auto"/>
              <w:jc w:val="both"/>
              <w:rPr>
                <w:rFonts w:hint="default" w:eastAsia="宋体"/>
                <w:lang w:val="en-US" w:eastAsia="zh-CN"/>
              </w:rPr>
            </w:pPr>
            <w:r>
              <w:rPr>
                <w:rFonts w:hint="eastAsia"/>
                <w:lang w:eastAsia="zh-CN"/>
              </w:rPr>
              <w:t>（</w:t>
            </w:r>
            <w:r>
              <w:rPr>
                <w:rFonts w:hint="eastAsia"/>
                <w:lang w:val="en-US" w:eastAsia="zh-CN"/>
              </w:rPr>
              <w:t>页面中字段“市电油电配置”输入有误，按照最新字段名调整“市电油机配置等级”）</w:t>
            </w:r>
          </w:p>
          <w:p>
            <w:pPr>
              <w:widowControl w:val="0"/>
              <w:numPr>
                <w:ilvl w:val="0"/>
                <w:numId w:val="0"/>
              </w:numPr>
              <w:spacing w:before="20" w:beforeLines="20" w:after="20" w:afterLines="20" w:line="288" w:lineRule="auto"/>
              <w:jc w:val="both"/>
              <w:rPr>
                <w:rFonts w:hint="default"/>
                <w:lang w:val="en-US" w:eastAsia="zh-CN"/>
              </w:rPr>
            </w:pPr>
            <w:r>
              <w:drawing>
                <wp:inline distT="0" distB="0" distL="114300" distR="114300">
                  <wp:extent cx="6187440" cy="1659890"/>
                  <wp:effectExtent l="0" t="0" r="0" b="127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4"/>
                          <a:stretch>
                            <a:fillRect/>
                          </a:stretch>
                        </pic:blipFill>
                        <pic:spPr>
                          <a:xfrm>
                            <a:off x="0" y="0"/>
                            <a:ext cx="6187440" cy="1659890"/>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（3）容量概览-站点层级信息</w:t>
            </w:r>
          </w:p>
          <w:p>
            <w:pPr>
              <w:widowControl w:val="0"/>
              <w:numPr>
                <w:ilvl w:val="0"/>
                <w:numId w:val="0"/>
              </w:numPr>
              <w:spacing w:before="20" w:beforeLines="20" w:after="20" w:afterLines="20" w:line="288" w:lineRule="auto"/>
              <w:jc w:val="both"/>
              <w:rPr>
                <w:rFonts w:hint="default"/>
                <w:lang w:val="en-US" w:eastAsia="zh-CN"/>
              </w:rPr>
            </w:pPr>
            <w:r>
              <w:drawing>
                <wp:inline distT="0" distB="0" distL="114300" distR="114300">
                  <wp:extent cx="5057775" cy="2146300"/>
                  <wp:effectExtent l="0" t="0" r="1905" b="254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25"/>
                          <a:stretch>
                            <a:fillRect/>
                          </a:stretch>
                        </pic:blipFill>
                        <pic:spPr>
                          <a:xfrm>
                            <a:off x="0" y="0"/>
                            <a:ext cx="5057775" cy="2146300"/>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default"/>
                <w:lang w:val="en-US" w:eastAsia="zh-CN"/>
              </w:rPr>
            </w:pPr>
          </w:p>
          <w:p>
            <w:pPr>
              <w:widowControl w:val="0"/>
              <w:numPr>
                <w:ilvl w:val="0"/>
                <w:numId w:val="0"/>
              </w:numPr>
              <w:spacing w:before="20" w:beforeLines="20" w:after="20" w:afterLines="20" w:line="288" w:lineRule="auto"/>
              <w:jc w:val="both"/>
              <w:rPr>
                <w:rFonts w:hint="default" w:eastAsia="宋体"/>
                <w:b/>
                <w:bCs/>
                <w:lang w:val="en-US" w:eastAsia="zh-CN"/>
              </w:rPr>
            </w:pPr>
            <w:r>
              <w:rPr>
                <w:rFonts w:hint="eastAsia"/>
                <w:b/>
                <w:bCs/>
                <w:lang w:eastAsia="zh-CN"/>
              </w:rPr>
              <w:t>（</w:t>
            </w:r>
            <w:r>
              <w:rPr>
                <w:rFonts w:hint="eastAsia"/>
                <w:b/>
                <w:bCs/>
                <w:lang w:val="en-US" w:eastAsia="zh-CN"/>
              </w:rPr>
              <w:t>4）批量维护中的站点信息编辑和导入</w:t>
            </w:r>
          </w:p>
          <w:p>
            <w:pPr>
              <w:widowControl w:val="0"/>
              <w:numPr>
                <w:ilvl w:val="0"/>
                <w:numId w:val="0"/>
              </w:numPr>
              <w:spacing w:before="20" w:beforeLines="20" w:after="20" w:afterLines="20" w:line="288" w:lineRule="auto"/>
              <w:jc w:val="both"/>
              <w:rPr>
                <w:rFonts w:hint="default" w:eastAsia="宋体"/>
                <w:lang w:val="en-US" w:eastAsia="zh-CN"/>
              </w:rPr>
            </w:pPr>
            <w:r>
              <w:rPr>
                <w:rFonts w:hint="eastAsia"/>
                <w:lang w:val="en-US" w:eastAsia="zh-CN"/>
              </w:rPr>
              <w:t>批量维护中站点板块，需要删除下线。不用在批量维护里面进行站点信息的补充和导入。后面批量维护功能整体下线。设备系统及空调信息，从综资进行同步。站点、设备的补充信息，大部分都会采用从综资获取的方式，保证数据统一性的同时，减少数据维护和录入的操作。</w:t>
            </w:r>
          </w:p>
          <w:p>
            <w:pPr>
              <w:widowControl w:val="0"/>
              <w:numPr>
                <w:ilvl w:val="0"/>
                <w:numId w:val="0"/>
              </w:numPr>
              <w:spacing w:before="20" w:beforeLines="20" w:after="20" w:afterLines="20" w:line="288" w:lineRule="auto"/>
              <w:jc w:val="both"/>
            </w:pPr>
            <w:r>
              <w:drawing>
                <wp:inline distT="0" distB="0" distL="114300" distR="114300">
                  <wp:extent cx="6187440" cy="2777490"/>
                  <wp:effectExtent l="0" t="0" r="0" b="1143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6"/>
                          <a:stretch>
                            <a:fillRect/>
                          </a:stretch>
                        </pic:blipFill>
                        <pic:spPr>
                          <a:xfrm>
                            <a:off x="0" y="0"/>
                            <a:ext cx="6187440" cy="2777490"/>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已评审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广西动环工作台</w:t>
            </w:r>
          </w:p>
        </w:tc>
      </w:tr>
    </w:tbl>
    <w:p>
      <w:pPr>
        <w:numPr>
          <w:ilvl w:val="0"/>
          <w:numId w:val="0"/>
        </w:numPr>
        <w:ind w:leftChars="0"/>
        <w:rPr>
          <w:rFonts w:hint="default"/>
          <w:lang w:val="en-US" w:eastAsia="zh-CN"/>
        </w:rPr>
      </w:pPr>
    </w:p>
    <w:p>
      <w:pPr>
        <w:pStyle w:val="3"/>
        <w:numPr>
          <w:ilvl w:val="1"/>
          <w:numId w:val="1"/>
        </w:numPr>
        <w:bidi w:val="0"/>
        <w:rPr>
          <w:rFonts w:hint="default"/>
          <w:highlight w:val="none"/>
          <w:lang w:val="en-US" w:eastAsia="zh-CN"/>
        </w:rPr>
      </w:pPr>
      <w:r>
        <w:rPr>
          <w:rFonts w:hint="eastAsia"/>
          <w:highlight w:val="none"/>
          <w:lang w:val="en-US" w:eastAsia="zh-CN"/>
        </w:rPr>
        <w:t>GEMC-YH-01-006流程工单跳转逻辑变更</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default" w:eastAsia="宋体"/>
                <w:sz w:val="22"/>
                <w:szCs w:val="22"/>
                <w:lang w:val="en-US" w:eastAsia="zh-CN"/>
              </w:rPr>
            </w:pPr>
            <w:r>
              <w:rPr>
                <w:rFonts w:hint="eastAsia" w:eastAsia="宋体"/>
                <w:sz w:val="22"/>
                <w:szCs w:val="22"/>
                <w:lang w:val="en-US" w:eastAsia="zh-CN"/>
              </w:rPr>
              <w:t>首页——个人工作台</w:t>
            </w:r>
            <w:r>
              <w:rPr>
                <w:rFonts w:hint="eastAsia"/>
                <w:sz w:val="22"/>
                <w:szCs w:val="22"/>
                <w:lang w:val="en-US" w:eastAsia="zh-CN"/>
              </w:rPr>
              <w:t>——我的工单</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2025-09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r>
              <w:rPr>
                <w:rFonts w:hint="eastAsia"/>
                <w:lang w:val="en-US" w:eastAsia="zh-CN"/>
              </w:rPr>
              <w:t>优化内容：</w:t>
            </w:r>
          </w:p>
          <w:p>
            <w:pPr>
              <w:rPr>
                <w:rFonts w:hint="eastAsia"/>
              </w:rPr>
            </w:pPr>
            <w:r>
              <w:rPr>
                <w:rFonts w:hint="eastAsia"/>
              </w:rPr>
              <w:t>优化1：调整流程工单的跳转逻辑</w:t>
            </w:r>
          </w:p>
          <w:p>
            <w:pPr>
              <w:rPr>
                <w:rFonts w:hint="eastAsia"/>
              </w:rPr>
            </w:pPr>
            <w:r>
              <w:rPr>
                <w:rFonts w:hint="eastAsia"/>
              </w:rPr>
              <w:t>当前点击流程工单号，跳转至BPM流程审批页面。修改为：点击流程工单号，跳转至工单对应的流程管理页面。例如：入网验收待处理工单，点击后跳转至入网验收流程管理页面中的待处理板块，页面筛选呈现对应流程工单。</w:t>
            </w:r>
          </w:p>
          <w:p>
            <w:pPr>
              <w:rPr>
                <w:rFonts w:hint="eastAsia"/>
              </w:rPr>
            </w:pPr>
          </w:p>
          <w:p>
            <w:r>
              <w:rPr>
                <w:rFonts w:hint="eastAsia"/>
              </w:rPr>
              <w:t>优化2：首页——我的工单板块的流程工单号调整为实际的业务工单号。当前首页的工单号与流程类功能根据规则生成的工单号不一致。需要进行统一。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sz w:val="22"/>
                <w:szCs w:val="22"/>
              </w:rPr>
            </w:pPr>
            <w:r>
              <w:rPr>
                <w:rFonts w:hint="eastAsia"/>
                <w:sz w:val="22"/>
                <w:szCs w:val="22"/>
              </w:rPr>
              <w:t>高</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eastAsia" w:eastAsia="宋体"/>
                <w:sz w:val="22"/>
                <w:szCs w:val="22"/>
                <w:lang w:eastAsia="zh-CN"/>
              </w:rPr>
            </w:pPr>
            <w:r>
              <w:rPr>
                <w:rFonts w:hint="eastAsia"/>
                <w:sz w:val="22"/>
                <w:szCs w:val="22"/>
                <w:lang w:val="en-US" w:eastAsia="zh-CN"/>
              </w:rPr>
              <w:t>高</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待评审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广西动环工作台</w:t>
            </w:r>
          </w:p>
        </w:tc>
      </w:tr>
    </w:tbl>
    <w:p>
      <w:pPr>
        <w:rPr>
          <w:rFonts w:hint="default" w:eastAsia="黑体"/>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sectPr>
          <w:pgSz w:w="11906" w:h="16838"/>
          <w:pgMar w:top="1417" w:right="1083" w:bottom="1417" w:left="1083" w:header="851" w:footer="992" w:gutter="0"/>
          <w:cols w:space="425" w:num="1"/>
          <w:docGrid w:type="lines" w:linePitch="312" w:charSpace="0"/>
        </w:sectPr>
      </w:pPr>
    </w:p>
    <w:p>
      <w:pPr>
        <w:pStyle w:val="2"/>
        <w:numPr>
          <w:ilvl w:val="0"/>
          <w:numId w:val="1"/>
        </w:numPr>
        <w:bidi w:val="0"/>
        <w:ind w:left="0" w:leftChars="0" w:firstLine="0" w:firstLineChars="0"/>
        <w:rPr>
          <w:rFonts w:hint="eastAsia"/>
          <w:lang w:val="en-US" w:eastAsia="zh-CN"/>
        </w:rPr>
      </w:pPr>
      <w:r>
        <w:rPr>
          <w:rFonts w:hint="eastAsia"/>
          <w:lang w:val="en-US" w:eastAsia="zh-CN"/>
        </w:rPr>
        <w:t>报表</w:t>
      </w:r>
    </w:p>
    <w:p>
      <w:pPr>
        <w:pStyle w:val="3"/>
        <w:numPr>
          <w:ilvl w:val="1"/>
          <w:numId w:val="1"/>
        </w:numPr>
        <w:bidi w:val="0"/>
        <w:rPr>
          <w:rFonts w:hint="eastAsia"/>
          <w:highlight w:val="green"/>
          <w:lang w:val="en-US" w:eastAsia="zh-CN"/>
        </w:rPr>
      </w:pPr>
      <w:r>
        <w:rPr>
          <w:rFonts w:hint="eastAsia"/>
          <w:highlight w:val="green"/>
          <w:lang w:val="en-US" w:eastAsia="zh-CN"/>
        </w:rPr>
        <w:t>GEMC-YH-02-001 报表筛选条件及相关组件优化</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291"/>
        <w:gridCol w:w="733"/>
        <w:gridCol w:w="47"/>
        <w:gridCol w:w="1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5881" w:type="dxa"/>
            <w:gridSpan w:val="4"/>
            <w:shd w:val="clear" w:color="auto" w:fill="BFBFBF"/>
          </w:tcPr>
          <w:p>
            <w:pPr>
              <w:pStyle w:val="7"/>
              <w:rPr>
                <w:rFonts w:hint="default" w:eastAsia="宋体"/>
                <w:sz w:val="22"/>
                <w:szCs w:val="22"/>
                <w:lang w:val="en-US" w:eastAsia="zh-CN"/>
              </w:rPr>
            </w:pPr>
            <w:r>
              <w:rPr>
                <w:rFonts w:hint="eastAsia"/>
                <w:sz w:val="22"/>
                <w:szCs w:val="22"/>
                <w:lang w:val="en-US" w:eastAsia="zh-CN"/>
              </w:rPr>
              <w:t>报表管理-报表    /运行分析-报表（广西）</w:t>
            </w:r>
          </w:p>
        </w:tc>
        <w:tc>
          <w:tcPr>
            <w:tcW w:w="780" w:type="dxa"/>
            <w:gridSpan w:val="2"/>
            <w:shd w:val="clear" w:color="auto" w:fill="BFBFBF"/>
          </w:tcPr>
          <w:p>
            <w:pPr>
              <w:pStyle w:val="7"/>
              <w:rPr>
                <w:sz w:val="22"/>
                <w:szCs w:val="22"/>
              </w:rPr>
            </w:pPr>
            <w:r>
              <w:rPr>
                <w:rFonts w:hint="eastAsia"/>
                <w:sz w:val="22"/>
                <w:szCs w:val="22"/>
              </w:rPr>
              <w:t>版本</w:t>
            </w:r>
          </w:p>
        </w:tc>
        <w:tc>
          <w:tcPr>
            <w:tcW w:w="1977" w:type="dxa"/>
            <w:shd w:val="clear" w:color="auto" w:fill="BFBFBF"/>
          </w:tcPr>
          <w:p>
            <w:pPr>
              <w:pStyle w:val="7"/>
              <w:rPr>
                <w:rFonts w:hint="default" w:eastAsia="宋体"/>
                <w:sz w:val="22"/>
                <w:szCs w:val="22"/>
                <w:lang w:val="en-US" w:eastAsia="zh-CN"/>
              </w:rPr>
            </w:pPr>
            <w:r>
              <w:rPr>
                <w:rFonts w:hint="eastAsia"/>
                <w:sz w:val="22"/>
                <w:szCs w:val="22"/>
                <w:lang w:val="en-US" w:eastAsia="zh-CN"/>
              </w:rPr>
              <w:t>GEMC1.0.0.0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eastAsia"/>
                <w:lang w:val="en-US" w:eastAsia="zh-CN"/>
              </w:rPr>
            </w:pPr>
            <w:r>
              <w:rPr>
                <w:rFonts w:hint="eastAsia"/>
                <w:lang w:val="en-US" w:eastAsia="zh-CN"/>
              </w:rPr>
              <w:t>优化需求时间：2024-12-27</w:t>
            </w:r>
          </w:p>
          <w:p>
            <w:pPr>
              <w:rPr>
                <w:rFonts w:hint="default"/>
                <w:lang w:val="en-US" w:eastAsia="zh-CN"/>
              </w:rPr>
            </w:pPr>
          </w:p>
          <w:p>
            <w:pPr>
              <w:bidi w:val="0"/>
              <w:rPr>
                <w:rFonts w:hint="eastAsia"/>
                <w:lang w:val="en-US" w:eastAsia="zh-CN"/>
              </w:rPr>
            </w:pPr>
            <w:r>
              <w:rPr>
                <w:rFonts w:hint="eastAsia"/>
                <w:b/>
                <w:bCs/>
                <w:lang w:val="en-US" w:eastAsia="zh-CN"/>
              </w:rPr>
              <w:t>优化背景</w:t>
            </w:r>
            <w:r>
              <w:rPr>
                <w:rFonts w:hint="eastAsia"/>
                <w:lang w:val="en-US" w:eastAsia="zh-CN"/>
              </w:rPr>
              <w:t>：当前报表管理中的告警报表、性能数据报表、资源数据报表，空间位置采用逐层下钻并勾选的形式进行筛选条件的选择。用户无法快速通过站点、机房名称或站点类型进行范围查询或快速搜索查找。</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本次优化不涉及性能数据报表。性能数据报表有其它优化需求待评审合并。放在后续版本迭代。</w:t>
            </w:r>
          </w:p>
          <w:p>
            <w:pPr>
              <w:bidi w:val="0"/>
              <w:rPr>
                <w:rFonts w:hint="eastAsia"/>
                <w:lang w:val="en-US" w:eastAsia="zh-CN"/>
              </w:rPr>
            </w:pPr>
          </w:p>
          <w:p>
            <w:pPr>
              <w:bidi w:val="0"/>
              <w:rPr>
                <w:rFonts w:hint="eastAsia"/>
                <w:lang w:val="en-US" w:eastAsia="zh-CN"/>
              </w:rPr>
            </w:pPr>
            <w:r>
              <w:rPr>
                <w:rFonts w:hint="eastAsia"/>
                <w:b/>
                <w:bCs/>
                <w:lang w:val="en-US" w:eastAsia="zh-CN"/>
              </w:rPr>
              <w:t>优化内容</w:t>
            </w:r>
            <w:r>
              <w:rPr>
                <w:rFonts w:hint="eastAsia"/>
                <w:lang w:val="en-US" w:eastAsia="zh-CN"/>
              </w:rPr>
              <w:t>：</w:t>
            </w:r>
          </w:p>
          <w:p>
            <w:pPr>
              <w:numPr>
                <w:ilvl w:val="0"/>
                <w:numId w:val="4"/>
              </w:numPr>
              <w:bidi w:val="0"/>
              <w:rPr>
                <w:rFonts w:hint="default"/>
                <w:b/>
                <w:bCs/>
                <w:lang w:val="en-US" w:eastAsia="zh-CN"/>
              </w:rPr>
            </w:pPr>
            <w:r>
              <w:rPr>
                <w:rFonts w:hint="eastAsia"/>
                <w:b/>
                <w:bCs/>
                <w:lang w:val="en-US" w:eastAsia="zh-CN"/>
              </w:rPr>
              <w:t>报表筛选条件优化</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对各报表空间位置筛选条件“</w:t>
            </w:r>
            <w:r>
              <w:rPr>
                <w:rFonts w:hint="eastAsia"/>
                <w:b/>
                <w:bCs/>
                <w:lang w:val="en-US" w:eastAsia="zh-CN"/>
              </w:rPr>
              <w:t>局站/区域</w:t>
            </w:r>
            <w:r>
              <w:rPr>
                <w:rFonts w:hint="eastAsia"/>
                <w:lang w:val="en-US" w:eastAsia="zh-CN"/>
              </w:rPr>
              <w:t>”，按“市——区/县——站点——机房”筛选条件进行拆分。部分表格增加“站点类型”筛选条件。站点和机房的筛选条件支持模糊查询和下拉可选，模糊查询的返回结果展示最前面的50条。</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市、区/县、站点、机房筛选条件默认全选，不要做逐层选择的限制。进入页面后用户可以从任意筛选条件开始选择。</w:t>
            </w:r>
          </w:p>
          <w:p>
            <w:pPr>
              <w:bidi w:val="0"/>
              <w:rPr>
                <w:rFonts w:hint="eastAsia"/>
                <w:lang w:val="en-US" w:eastAsia="zh-CN"/>
              </w:rPr>
            </w:pPr>
            <w:r>
              <w:rPr>
                <w:rFonts w:hint="eastAsia"/>
                <w:lang w:val="en-US" w:eastAsia="zh-CN"/>
              </w:rPr>
              <w:t>待优化报表清单如下：</w:t>
            </w:r>
          </w:p>
          <w:tbl>
            <w:tblPr>
              <w:tblStyle w:val="9"/>
              <w:tblW w:w="9528"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2676"/>
              <w:gridCol w:w="1584"/>
              <w:gridCol w:w="37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报表类别</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报表名称</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最小展开维度</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告警报表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未消除告警记录报表</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机房</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w:t>
                  </w:r>
                  <w:r>
                    <w:rPr>
                      <w:rFonts w:hint="eastAsia" w:ascii="宋体" w:hAnsi="宋体" w:eastAsia="宋体" w:cs="宋体"/>
                      <w:i w:val="0"/>
                      <w:iCs w:val="0"/>
                      <w:color w:val="000000"/>
                      <w:sz w:val="22"/>
                      <w:szCs w:val="22"/>
                      <w:u w:val="none"/>
                      <w:lang w:val="en-US" w:eastAsia="zh-CN"/>
                    </w:rPr>
                    <w:t>增加“站点类型”</w:t>
                  </w:r>
                  <w:r>
                    <w:rPr>
                      <w:rFonts w:hint="eastAsia" w:ascii="宋体" w:hAnsi="宋体" w:cs="宋体"/>
                      <w:i w:val="0"/>
                      <w:iCs w:val="0"/>
                      <w:color w:val="000000"/>
                      <w:sz w:val="22"/>
                      <w:szCs w:val="22"/>
                      <w:u w:val="none"/>
                      <w:lang w:val="en-US" w:eastAsia="zh-CN"/>
                    </w:rPr>
                    <w:t>筛选条件</w:t>
                  </w:r>
                </w:p>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2、查询日期修改为当前时间往前一周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告警报表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设备告警记录报表</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机房</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w:t>
                  </w:r>
                  <w:r>
                    <w:rPr>
                      <w:rFonts w:hint="eastAsia" w:ascii="宋体" w:hAnsi="宋体" w:eastAsia="宋体" w:cs="宋体"/>
                      <w:i w:val="0"/>
                      <w:iCs w:val="0"/>
                      <w:color w:val="000000"/>
                      <w:sz w:val="22"/>
                      <w:szCs w:val="22"/>
                      <w:u w:val="none"/>
                      <w:lang w:val="en-US" w:eastAsia="zh-CN"/>
                    </w:rPr>
                    <w:t>增加“站点类型”</w:t>
                  </w:r>
                  <w:r>
                    <w:rPr>
                      <w:rFonts w:hint="eastAsia" w:ascii="宋体" w:hAnsi="宋体" w:cs="宋体"/>
                      <w:i w:val="0"/>
                      <w:iCs w:val="0"/>
                      <w:color w:val="000000"/>
                      <w:sz w:val="22"/>
                      <w:szCs w:val="22"/>
                      <w:u w:val="none"/>
                      <w:lang w:val="en-US" w:eastAsia="zh-CN"/>
                    </w:rPr>
                    <w:t>筛选条件</w:t>
                  </w:r>
                </w:p>
                <w:p>
                  <w:pPr>
                    <w:rPr>
                      <w:rFonts w:hint="eastAsia" w:ascii="宋体" w:hAnsi="宋体" w:eastAsia="宋体" w:cs="宋体"/>
                      <w:i w:val="0"/>
                      <w:iCs w:val="0"/>
                      <w:color w:val="000000"/>
                      <w:sz w:val="22"/>
                      <w:szCs w:val="22"/>
                      <w:u w:val="none"/>
                    </w:rPr>
                  </w:pPr>
                  <w:r>
                    <w:rPr>
                      <w:rFonts w:hint="eastAsia" w:ascii="宋体" w:hAnsi="宋体" w:cs="宋体"/>
                      <w:i w:val="0"/>
                      <w:iCs w:val="0"/>
                      <w:color w:val="000000"/>
                      <w:sz w:val="22"/>
                      <w:szCs w:val="22"/>
                      <w:u w:val="none"/>
                      <w:lang w:val="en-US" w:eastAsia="zh-CN"/>
                    </w:rPr>
                    <w:t>2、查询日期修改为当前时间往前一周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告警报表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设备告警操作记录报表</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机房</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w:t>
                  </w:r>
                  <w:r>
                    <w:rPr>
                      <w:rFonts w:hint="eastAsia" w:ascii="宋体" w:hAnsi="宋体" w:eastAsia="宋体" w:cs="宋体"/>
                      <w:i w:val="0"/>
                      <w:iCs w:val="0"/>
                      <w:color w:val="000000"/>
                      <w:sz w:val="22"/>
                      <w:szCs w:val="22"/>
                      <w:u w:val="none"/>
                      <w:lang w:val="en-US" w:eastAsia="zh-CN"/>
                    </w:rPr>
                    <w:t>增加“站点类型”</w:t>
                  </w:r>
                  <w:r>
                    <w:rPr>
                      <w:rFonts w:hint="eastAsia" w:ascii="宋体" w:hAnsi="宋体" w:cs="宋体"/>
                      <w:i w:val="0"/>
                      <w:iCs w:val="0"/>
                      <w:color w:val="000000"/>
                      <w:sz w:val="22"/>
                      <w:szCs w:val="22"/>
                      <w:u w:val="none"/>
                      <w:lang w:val="en-US" w:eastAsia="zh-CN"/>
                    </w:rPr>
                    <w:t>筛选条件</w:t>
                  </w:r>
                </w:p>
                <w:p>
                  <w:pPr>
                    <w:rPr>
                      <w:rFonts w:hint="eastAsia" w:ascii="宋体" w:hAnsi="宋体" w:eastAsia="宋体" w:cs="宋体"/>
                      <w:i w:val="0"/>
                      <w:iCs w:val="0"/>
                      <w:color w:val="000000"/>
                      <w:sz w:val="22"/>
                      <w:szCs w:val="22"/>
                      <w:u w:val="none"/>
                    </w:rPr>
                  </w:pPr>
                  <w:r>
                    <w:rPr>
                      <w:rFonts w:hint="eastAsia" w:ascii="宋体" w:hAnsi="宋体" w:cs="宋体"/>
                      <w:i w:val="0"/>
                      <w:iCs w:val="0"/>
                      <w:color w:val="000000"/>
                      <w:sz w:val="22"/>
                      <w:szCs w:val="22"/>
                      <w:u w:val="none"/>
                      <w:lang w:val="en-US" w:eastAsia="zh-CN"/>
                    </w:rPr>
                    <w:t>2、查询日期修改为当前时间往前一周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告警报表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设备频繁告警记录报表</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机房</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w:t>
                  </w:r>
                  <w:r>
                    <w:rPr>
                      <w:rFonts w:hint="eastAsia" w:ascii="宋体" w:hAnsi="宋体" w:eastAsia="宋体" w:cs="宋体"/>
                      <w:i w:val="0"/>
                      <w:iCs w:val="0"/>
                      <w:color w:val="000000"/>
                      <w:sz w:val="22"/>
                      <w:szCs w:val="22"/>
                      <w:u w:val="none"/>
                      <w:lang w:val="en-US" w:eastAsia="zh-CN"/>
                    </w:rPr>
                    <w:t>增加“站点类型”</w:t>
                  </w:r>
                  <w:r>
                    <w:rPr>
                      <w:rFonts w:hint="eastAsia" w:ascii="宋体" w:hAnsi="宋体" w:cs="宋体"/>
                      <w:i w:val="0"/>
                      <w:iCs w:val="0"/>
                      <w:color w:val="000000"/>
                      <w:sz w:val="22"/>
                      <w:szCs w:val="22"/>
                      <w:u w:val="none"/>
                      <w:lang w:val="en-US" w:eastAsia="zh-CN"/>
                    </w:rPr>
                    <w:t>筛选条件</w:t>
                  </w:r>
                </w:p>
                <w:p>
                  <w:pPr>
                    <w:rPr>
                      <w:rFonts w:hint="eastAsia" w:ascii="宋体" w:hAnsi="宋体" w:eastAsia="宋体" w:cs="宋体"/>
                      <w:i w:val="0"/>
                      <w:iCs w:val="0"/>
                      <w:color w:val="000000"/>
                      <w:sz w:val="22"/>
                      <w:szCs w:val="22"/>
                      <w:u w:val="none"/>
                    </w:rPr>
                  </w:pPr>
                  <w:r>
                    <w:rPr>
                      <w:rFonts w:hint="eastAsia" w:ascii="宋体" w:hAnsi="宋体" w:cs="宋体"/>
                      <w:i w:val="0"/>
                      <w:iCs w:val="0"/>
                      <w:color w:val="000000"/>
                      <w:sz w:val="22"/>
                      <w:szCs w:val="22"/>
                      <w:u w:val="none"/>
                      <w:lang w:val="en-US" w:eastAsia="zh-CN"/>
                    </w:rPr>
                    <w:t>2、查询日期修改为当前时间往前一周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局站信息报表</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区/县</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1、筛选条件“局站类型”改为“站点类型”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局站统计报表</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市</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highlight w:val="none"/>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highlight w:val="none"/>
                      <w:u w:val="none"/>
                      <w:lang w:val="en-US" w:eastAsia="zh-CN" w:bidi="ar"/>
                    </w:rPr>
                  </w:pPr>
                  <w:r>
                    <w:rPr>
                      <w:rFonts w:hint="eastAsia" w:ascii="宋体" w:hAnsi="宋体" w:eastAsia="宋体" w:cs="宋体"/>
                      <w:i w:val="0"/>
                      <w:iCs w:val="0"/>
                      <w:color w:val="000000"/>
                      <w:kern w:val="0"/>
                      <w:sz w:val="22"/>
                      <w:szCs w:val="22"/>
                      <w:u w:val="none"/>
                      <w:lang w:val="en-US" w:eastAsia="zh-CN" w:bidi="ar"/>
                    </w:rPr>
                    <w:t>设备信息报表</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机房</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eastAsia" w:ascii="宋体" w:hAnsi="宋体" w:eastAsia="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w:t>
                  </w:r>
                  <w:r>
                    <w:rPr>
                      <w:rFonts w:hint="eastAsia" w:ascii="宋体" w:hAnsi="宋体" w:eastAsia="宋体" w:cs="宋体"/>
                      <w:i w:val="0"/>
                      <w:iCs w:val="0"/>
                      <w:color w:val="000000"/>
                      <w:sz w:val="22"/>
                      <w:szCs w:val="22"/>
                      <w:u w:val="none"/>
                      <w:lang w:val="en-US" w:eastAsia="zh-CN"/>
                    </w:rPr>
                    <w:t>增加“站点类型”</w:t>
                  </w:r>
                  <w:r>
                    <w:rPr>
                      <w:rFonts w:hint="eastAsia" w:ascii="宋体" w:hAnsi="宋体" w:cs="宋体"/>
                      <w:i w:val="0"/>
                      <w:iCs w:val="0"/>
                      <w:color w:val="000000"/>
                      <w:sz w:val="22"/>
                      <w:szCs w:val="22"/>
                      <w:u w:val="none"/>
                      <w:lang w:val="en-US" w:eastAsia="zh-CN"/>
                    </w:rPr>
                    <w:t>筛选条件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highlight w:val="none"/>
                      <w:u w:val="none"/>
                      <w:lang w:val="en-US" w:eastAsia="zh-CN" w:bidi="ar"/>
                    </w:rPr>
                    <w:t>设备统计报表</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u w:val="none"/>
                      <w:lang w:val="en-US" w:eastAsia="zh-CN" w:bidi="ar"/>
                    </w:rPr>
                    <w:t>机房</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eastAsia" w:ascii="宋体" w:hAnsi="宋体" w:eastAsia="宋体" w:cs="宋体"/>
                      <w:i w:val="0"/>
                      <w:iCs w:val="0"/>
                      <w:color w:val="000000"/>
                      <w:sz w:val="22"/>
                      <w:szCs w:val="22"/>
                      <w:u w:val="none"/>
                      <w:lang w:val="en-US" w:eastAsia="zh-CN"/>
                    </w:rPr>
                  </w:pPr>
                  <w:r>
                    <w:rPr>
                      <w:rFonts w:hint="eastAsia" w:ascii="宋体" w:hAnsi="宋体" w:eastAsia="宋体" w:cs="宋体"/>
                      <w:i w:val="0"/>
                      <w:iCs w:val="0"/>
                      <w:color w:val="000000"/>
                      <w:sz w:val="22"/>
                      <w:szCs w:val="22"/>
                      <w:u w:val="none"/>
                      <w:lang w:val="en-US" w:eastAsia="zh-CN"/>
                    </w:rPr>
                    <w:t>根据不同统计维度对筛选条件进行屏蔽。</w:t>
                  </w:r>
                </w:p>
                <w:p>
                  <w:pPr>
                    <w:numPr>
                      <w:ilvl w:val="0"/>
                      <w:numId w:val="5"/>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按省维度：屏蔽市、区/县、站点、机房筛选条件。</w:t>
                  </w:r>
                </w:p>
                <w:p>
                  <w:pPr>
                    <w:numPr>
                      <w:ilvl w:val="0"/>
                      <w:numId w:val="5"/>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按市维度：屏蔽区/县、站点、机房筛选条件。</w:t>
                  </w:r>
                </w:p>
                <w:p>
                  <w:pPr>
                    <w:numPr>
                      <w:ilvl w:val="0"/>
                      <w:numId w:val="5"/>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按站点维度：屏蔽机房筛选条件。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highlight w:val="none"/>
                      <w:u w:val="none"/>
                      <w:lang w:val="en-US" w:eastAsia="zh-CN" w:bidi="ar"/>
                    </w:rPr>
                  </w:pPr>
                  <w:r>
                    <w:rPr>
                      <w:rFonts w:hint="eastAsia" w:ascii="宋体" w:hAnsi="宋体" w:cs="宋体"/>
                      <w:i w:val="0"/>
                      <w:iCs w:val="0"/>
                      <w:color w:val="000000"/>
                      <w:kern w:val="0"/>
                      <w:sz w:val="22"/>
                      <w:szCs w:val="22"/>
                      <w:highlight w:val="none"/>
                      <w:u w:val="none"/>
                      <w:lang w:val="en-US" w:eastAsia="zh-CN" w:bidi="ar"/>
                    </w:rPr>
                    <w:t>系统数据统计报表</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市</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6"/>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删除查看按省份/按地市切换按钮。默认按地市查看。</w:t>
                  </w:r>
                </w:p>
                <w:p>
                  <w:pPr>
                    <w:numPr>
                      <w:ilvl w:val="0"/>
                      <w:numId w:val="6"/>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局站/区域筛选条件改为市，默认全选。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highlight w:val="none"/>
                      <w:u w:val="none"/>
                      <w:lang w:val="en-US" w:eastAsia="zh-CN" w:bidi="ar"/>
                    </w:rPr>
                  </w:pPr>
                  <w:r>
                    <w:rPr>
                      <w:rFonts w:hint="eastAsia" w:ascii="宋体" w:hAnsi="宋体" w:eastAsia="宋体" w:cs="宋体"/>
                      <w:i w:val="0"/>
                      <w:iCs w:val="0"/>
                      <w:color w:val="000000"/>
                      <w:kern w:val="0"/>
                      <w:sz w:val="22"/>
                      <w:szCs w:val="22"/>
                      <w:u w:val="none"/>
                      <w:lang w:val="en-US" w:eastAsia="zh-CN" w:bidi="ar"/>
                    </w:rPr>
                    <w:t>机房明细报表</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机房</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1、“局站类型”改为“站点类型”</w:t>
                  </w:r>
                </w:p>
                <w:p>
                  <w:pPr>
                    <w:numPr>
                      <w:ilvl w:val="0"/>
                      <w:numId w:val="0"/>
                    </w:numPr>
                    <w:rPr>
                      <w:rFonts w:hint="default" w:ascii="宋体" w:hAnsi="宋体" w:cs="宋体"/>
                      <w:i w:val="0"/>
                      <w:iCs w:val="0"/>
                      <w:color w:val="000000"/>
                      <w:sz w:val="22"/>
                      <w:szCs w:val="22"/>
                      <w:u w:val="none"/>
                      <w:lang w:val="en-US" w:eastAsia="zh-CN"/>
                    </w:rPr>
                  </w:pPr>
                  <w:del w:id="89" w:author="zhoujiansheng" w:date="2025-01-17T14:12:28Z">
                    <w:r>
                      <w:rPr>
                        <w:rFonts w:hint="eastAsia" w:ascii="宋体" w:hAnsi="宋体" w:cs="宋体"/>
                        <w:i w:val="0"/>
                        <w:iCs w:val="0"/>
                        <w:color w:val="000000"/>
                        <w:sz w:val="22"/>
                        <w:szCs w:val="22"/>
                        <w:u w:val="none"/>
                        <w:lang w:val="en-US" w:eastAsia="zh-CN"/>
                      </w:rPr>
                      <w:delText>2、查询日期修改为当前时间往前一周</w:delText>
                    </w:r>
                  </w:del>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highlight w:val="none"/>
                      <w:u w:val="none"/>
                      <w:lang w:val="en-US" w:eastAsia="zh-CN" w:bidi="ar"/>
                    </w:rPr>
                  </w:pPr>
                  <w:r>
                    <w:rPr>
                      <w:rFonts w:hint="eastAsia" w:ascii="宋体" w:hAnsi="宋体" w:eastAsia="宋体" w:cs="宋体"/>
                      <w:i w:val="0"/>
                      <w:iCs w:val="0"/>
                      <w:color w:val="000000"/>
                      <w:kern w:val="0"/>
                      <w:sz w:val="22"/>
                      <w:szCs w:val="22"/>
                      <w:highlight w:val="none"/>
                      <w:u w:val="none"/>
                      <w:lang w:val="en-US" w:eastAsia="zh-CN" w:bidi="ar"/>
                    </w:rPr>
                    <w:t>站点监控覆盖率明细报表</w:t>
                  </w:r>
                </w:p>
              </w:tc>
              <w:tc>
                <w:tcPr>
                  <w:tcW w:w="1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站点</w:t>
                  </w:r>
                </w:p>
              </w:tc>
              <w:tc>
                <w:tcPr>
                  <w:tcW w:w="373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w:t>
                  </w:r>
                </w:p>
              </w:tc>
            </w:tr>
          </w:tbl>
          <w:p>
            <w:pPr>
              <w:bidi w:val="0"/>
              <w:rPr>
                <w:rFonts w:hint="default"/>
                <w:lang w:val="en-US" w:eastAsia="zh-CN"/>
              </w:rPr>
            </w:pPr>
          </w:p>
          <w:p>
            <w:pPr>
              <w:numPr>
                <w:ilvl w:val="0"/>
                <w:numId w:val="4"/>
              </w:numPr>
              <w:bidi w:val="0"/>
              <w:rPr>
                <w:rFonts w:hint="default"/>
                <w:b/>
                <w:bCs/>
                <w:lang w:val="en-US" w:eastAsia="zh-CN"/>
              </w:rPr>
            </w:pPr>
            <w:r>
              <w:rPr>
                <w:rFonts w:hint="eastAsia"/>
                <w:b/>
                <w:bCs/>
                <w:lang w:val="en-US" w:eastAsia="zh-CN"/>
              </w:rPr>
              <w:t>报表内容优化</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lang w:val="en-US" w:eastAsia="zh-CN"/>
              </w:rPr>
              <w:t>待优化报表清单中涉及的报表，以下字段名进行统一变更，“区域”统一变更为“区/县”，“局站”统一变更为“站点”，“局站类型”统一变更为“站点类型”。</w:t>
            </w:r>
          </w:p>
          <w:tbl>
            <w:tblPr>
              <w:tblStyle w:val="9"/>
              <w:tblW w:w="950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36"/>
              <w:gridCol w:w="2676"/>
              <w:gridCol w:w="52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报表类别</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2"/>
                      <w:szCs w:val="22"/>
                      <w:u w:val="none"/>
                    </w:rPr>
                  </w:pPr>
                  <w:r>
                    <w:rPr>
                      <w:rFonts w:hint="eastAsia" w:ascii="宋体" w:hAnsi="宋体" w:eastAsia="宋体" w:cs="宋体"/>
                      <w:b/>
                      <w:bCs/>
                      <w:i w:val="0"/>
                      <w:iCs w:val="0"/>
                      <w:color w:val="000000"/>
                      <w:kern w:val="0"/>
                      <w:sz w:val="22"/>
                      <w:szCs w:val="22"/>
                      <w:u w:val="none"/>
                      <w:lang w:val="en-US" w:eastAsia="zh-CN" w:bidi="ar"/>
                    </w:rPr>
                    <w:t>报表名称</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宋体" w:hAnsi="宋体" w:eastAsia="宋体" w:cs="宋体"/>
                      <w:b/>
                      <w:bCs/>
                      <w:i w:val="0"/>
                      <w:iCs w:val="0"/>
                      <w:color w:val="000000"/>
                      <w:sz w:val="22"/>
                      <w:szCs w:val="22"/>
                      <w:u w:val="none"/>
                      <w:lang w:val="en-US"/>
                    </w:rPr>
                  </w:pPr>
                  <w:r>
                    <w:rPr>
                      <w:rFonts w:hint="eastAsia" w:ascii="宋体" w:hAnsi="宋体" w:cs="宋体"/>
                      <w:b/>
                      <w:bCs/>
                      <w:i w:val="0"/>
                      <w:iCs w:val="0"/>
                      <w:color w:val="000000"/>
                      <w:kern w:val="0"/>
                      <w:sz w:val="22"/>
                      <w:szCs w:val="22"/>
                      <w:u w:val="none"/>
                      <w:lang w:val="en-US" w:eastAsia="zh-CN" w:bidi="ar"/>
                    </w:rPr>
                    <w:t>表格待优化内容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告警报表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未消除告警记录报表</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1、“区域”改为“区/县”</w:t>
                  </w:r>
                </w:p>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2、“局站”改为“站点”</w:t>
                  </w:r>
                </w:p>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3、“局站类型”改为“站点类型”</w:t>
                  </w:r>
                </w:p>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4、“设备名”改为“设备名称”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告警报表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设备告警记录报表</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1、“区域”改为“区/县”</w:t>
                  </w:r>
                </w:p>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2、“局站”改为“站点”</w:t>
                  </w:r>
                </w:p>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3、“局站类型”改为“站点类型”</w:t>
                  </w:r>
                </w:p>
                <w:p>
                  <w:pPr>
                    <w:rPr>
                      <w:rFonts w:hint="eastAsia" w:ascii="宋体" w:hAnsi="宋体" w:eastAsia="宋体" w:cs="宋体"/>
                      <w:i w:val="0"/>
                      <w:iCs w:val="0"/>
                      <w:color w:val="000000"/>
                      <w:sz w:val="22"/>
                      <w:szCs w:val="22"/>
                      <w:u w:val="none"/>
                    </w:rPr>
                  </w:pPr>
                  <w:r>
                    <w:rPr>
                      <w:rFonts w:hint="eastAsia" w:ascii="宋体" w:hAnsi="宋体" w:cs="宋体"/>
                      <w:i w:val="0"/>
                      <w:iCs w:val="0"/>
                      <w:color w:val="000000"/>
                      <w:sz w:val="22"/>
                      <w:szCs w:val="22"/>
                      <w:u w:val="none"/>
                      <w:lang w:val="en-US" w:eastAsia="zh-CN"/>
                    </w:rPr>
                    <w:t>4、“设备名”改为“设备名称”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告警报表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设备告警操作记录报表</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1、“地市”改为“市”</w:t>
                  </w:r>
                </w:p>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2、“区域”改为“区/县”，字段前移至“市”后面</w:t>
                  </w:r>
                </w:p>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3、“局站”改为“站点”</w:t>
                  </w:r>
                </w:p>
                <w:p>
                  <w:pPr>
                    <w:numPr>
                      <w:ilvl w:val="0"/>
                      <w:numId w:val="0"/>
                    </w:numPr>
                    <w:rPr>
                      <w:rFonts w:hint="eastAsia" w:ascii="宋体" w:hAnsi="宋体" w:eastAsia="宋体" w:cs="宋体"/>
                      <w:i w:val="0"/>
                      <w:iCs w:val="0"/>
                      <w:color w:val="000000"/>
                      <w:sz w:val="22"/>
                      <w:szCs w:val="22"/>
                      <w:u w:val="none"/>
                    </w:rPr>
                  </w:pPr>
                  <w:r>
                    <w:rPr>
                      <w:rFonts w:hint="eastAsia" w:ascii="宋体" w:hAnsi="宋体" w:cs="宋体"/>
                      <w:i w:val="0"/>
                      <w:iCs w:val="0"/>
                      <w:color w:val="000000"/>
                      <w:sz w:val="22"/>
                      <w:szCs w:val="22"/>
                      <w:u w:val="none"/>
                      <w:lang w:val="en-US" w:eastAsia="zh-CN"/>
                    </w:rPr>
                    <w:t>4、“局站类型”改为“站点类型”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告警报表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设备频繁告警记录报表</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1、“地市”改为“市”</w:t>
                  </w:r>
                </w:p>
                <w:p>
                  <w:p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2、“区域”改为“区/县”</w:t>
                  </w:r>
                </w:p>
                <w:p>
                  <w:pPr>
                    <w:numPr>
                      <w:ilvl w:val="0"/>
                      <w:numId w:val="0"/>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3、“局站”改为“站点”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局站信息报表</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1、“地市”改为“市”</w:t>
                  </w:r>
                </w:p>
                <w:p>
                  <w:p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2、“区域”改为“区/县”</w:t>
                  </w:r>
                </w:p>
                <w:p>
                  <w:p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3、“局站”改为“站点”</w:t>
                  </w:r>
                </w:p>
                <w:p>
                  <w:p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4、“局站类型”改为“站点类型”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宋体" w:hAnsi="宋体" w:eastAsia="宋体" w:cs="宋体"/>
                      <w:i w:val="0"/>
                      <w:iCs w:val="0"/>
                      <w:color w:val="000000"/>
                      <w:sz w:val="22"/>
                      <w:szCs w:val="22"/>
                      <w:u w:val="no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highlight w:val="none"/>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highlight w:val="none"/>
                      <w:u w:val="none"/>
                      <w:lang w:val="en-US" w:eastAsia="zh-CN" w:bidi="ar"/>
                    </w:rPr>
                  </w:pPr>
                  <w:r>
                    <w:rPr>
                      <w:rFonts w:hint="eastAsia" w:ascii="宋体" w:hAnsi="宋体" w:eastAsia="宋体" w:cs="宋体"/>
                      <w:i w:val="0"/>
                      <w:iCs w:val="0"/>
                      <w:color w:val="000000"/>
                      <w:kern w:val="0"/>
                      <w:sz w:val="22"/>
                      <w:szCs w:val="22"/>
                      <w:u w:val="none"/>
                      <w:lang w:val="en-US" w:eastAsia="zh-CN" w:bidi="ar"/>
                    </w:rPr>
                    <w:t>设备信息报表</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1、“地市”改为“市”</w:t>
                  </w:r>
                </w:p>
                <w:p>
                  <w:p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2、“区域”改为“区/县”</w:t>
                  </w:r>
                </w:p>
                <w:p>
                  <w:p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3、“局站”改为“站点”</w:t>
                  </w:r>
                </w:p>
                <w:p>
                  <w:pPr>
                    <w:numPr>
                      <w:ilvl w:val="0"/>
                      <w:numId w:val="0"/>
                    </w:numPr>
                    <w:rPr>
                      <w:rFonts w:hint="eastAsia" w:ascii="宋体" w:hAnsi="宋体" w:eastAsia="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4、“局站类型”改为“站点类型”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u w:val="none"/>
                      <w:lang w:val="en-US" w:eastAsia="zh-CN" w:bidi="ar"/>
                    </w:rPr>
                  </w:pPr>
                  <w:r>
                    <w:rPr>
                      <w:rFonts w:hint="eastAsia" w:ascii="宋体" w:hAnsi="宋体" w:eastAsia="宋体" w:cs="宋体"/>
                      <w:i w:val="0"/>
                      <w:iCs w:val="0"/>
                      <w:color w:val="000000"/>
                      <w:kern w:val="0"/>
                      <w:sz w:val="22"/>
                      <w:szCs w:val="22"/>
                      <w:highlight w:val="none"/>
                      <w:u w:val="none"/>
                      <w:lang w:val="en-US" w:eastAsia="zh-CN" w:bidi="ar"/>
                    </w:rPr>
                    <w:t>设备统计报表</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1、按市和站点统计维度时，“地市”改为“市”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宋体" w:hAnsi="宋体" w:eastAsia="宋体" w:cs="宋体"/>
                      <w:i w:val="0"/>
                      <w:iCs w:val="0"/>
                      <w:color w:val="000000"/>
                      <w:kern w:val="0"/>
                      <w:sz w:val="22"/>
                      <w:szCs w:val="22"/>
                      <w:highlight w:val="none"/>
                      <w:u w:val="none"/>
                      <w:lang w:val="en-US" w:eastAsia="zh-CN" w:bidi="ar"/>
                    </w:rPr>
                  </w:pPr>
                  <w:r>
                    <w:rPr>
                      <w:rFonts w:hint="eastAsia" w:ascii="宋体" w:hAnsi="宋体" w:cs="宋体"/>
                      <w:i w:val="0"/>
                      <w:iCs w:val="0"/>
                      <w:color w:val="000000"/>
                      <w:kern w:val="0"/>
                      <w:sz w:val="22"/>
                      <w:szCs w:val="22"/>
                      <w:highlight w:val="none"/>
                      <w:u w:val="none"/>
                      <w:lang w:val="en-US" w:eastAsia="zh-CN" w:bidi="ar"/>
                    </w:rPr>
                    <w:t>系统数据统计报表</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1、“核心机楼”改为“通信机楼”</w:t>
                  </w:r>
                </w:p>
                <w:p>
                  <w:p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2、“基站”改为“通信基站”</w:t>
                  </w:r>
                </w:p>
                <w:p>
                  <w:p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3、“机房”字段放到“通信基站”后，“设备”之前</w:t>
                  </w:r>
                </w:p>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4、“数据中心”字段放到“通信机楼”前面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highlight w:val="none"/>
                      <w:u w:val="none"/>
                      <w:lang w:val="en-US" w:eastAsia="zh-CN" w:bidi="ar"/>
                    </w:rPr>
                  </w:pPr>
                  <w:r>
                    <w:rPr>
                      <w:rFonts w:hint="eastAsia" w:ascii="宋体" w:hAnsi="宋体" w:eastAsia="宋体" w:cs="宋体"/>
                      <w:i w:val="0"/>
                      <w:iCs w:val="0"/>
                      <w:color w:val="000000"/>
                      <w:kern w:val="0"/>
                      <w:sz w:val="22"/>
                      <w:szCs w:val="22"/>
                      <w:u w:val="none"/>
                      <w:lang w:val="en-US" w:eastAsia="zh-CN" w:bidi="ar"/>
                    </w:rPr>
                    <w:t>机房明细报表</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测试环境查看字段顺序有误，参考下图。</w:t>
                  </w:r>
                </w:p>
                <w:p>
                  <w:p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1、“区域”改为“区/县”</w:t>
                  </w:r>
                </w:p>
                <w:p>
                  <w:p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2、“局站”改为“站点”</w:t>
                  </w:r>
                </w:p>
                <w:p>
                  <w:pPr>
                    <w:numPr>
                      <w:ilvl w:val="0"/>
                      <w:numId w:val="0"/>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3、“局站类型”改为“站点类型”</w:t>
                  </w:r>
                </w:p>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4、删除“气候类型”字段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highlight w:val="none"/>
                      <w:u w:val="none"/>
                      <w:lang w:val="en-US" w:eastAsia="zh-CN" w:bidi="ar"/>
                    </w:rPr>
                  </w:pPr>
                  <w:r>
                    <w:rPr>
                      <w:rFonts w:hint="eastAsia" w:ascii="宋体" w:hAnsi="宋体" w:eastAsia="宋体" w:cs="宋体"/>
                      <w:i w:val="0"/>
                      <w:iCs w:val="0"/>
                      <w:color w:val="000000"/>
                      <w:kern w:val="0"/>
                      <w:sz w:val="22"/>
                      <w:szCs w:val="22"/>
                      <w:highlight w:val="none"/>
                      <w:u w:val="none"/>
                      <w:lang w:val="en-US" w:eastAsia="zh-CN" w:bidi="ar"/>
                    </w:rPr>
                    <w:t>站点监控覆盖率明细报表</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1、表格中的“上报数”改为“资源数”，UPS系统获取综资设备表中对应站点下，设备类型为“UPS系统”的数量。开关电源系统获取综资设备表中对应站点下，设备类型为“开关电源系统”的设备数量。</w:t>
                  </w:r>
                </w:p>
                <w:p>
                  <w:pPr>
                    <w:numPr>
                      <w:ilvl w:val="0"/>
                      <w:numId w:val="0"/>
                    </w:numPr>
                    <w:rPr>
                      <w:rFonts w:hint="default" w:ascii="宋体" w:hAnsi="宋体" w:cs="宋体"/>
                      <w:i w:val="0"/>
                      <w:iCs w:val="0"/>
                      <w:color w:val="000000"/>
                      <w:sz w:val="22"/>
                      <w:szCs w:val="22"/>
                      <w:u w:val="none"/>
                      <w:lang w:val="en-US" w:eastAsia="zh-CN"/>
                    </w:rPr>
                  </w:pPr>
                  <w:ins w:id="90" w:author="zhoujiansheng" w:date="2025-01-02T17:05:10Z">
                    <w:r>
                      <w:rPr>
                        <w:rFonts w:hint="eastAsia" w:ascii="宋体" w:hAnsi="宋体" w:cs="宋体"/>
                        <w:i w:val="0"/>
                        <w:iCs w:val="0"/>
                        <w:color w:val="000000"/>
                        <w:sz w:val="22"/>
                        <w:szCs w:val="22"/>
                        <w:u w:val="none"/>
                        <w:lang w:val="en-US" w:eastAsia="zh-CN"/>
                      </w:rPr>
                      <w:t>优化</w:t>
                    </w:r>
                  </w:ins>
                  <w:ins w:id="91" w:author="zhoujiansheng" w:date="2025-01-02T17:05:13Z">
                    <w:r>
                      <w:rPr>
                        <w:rFonts w:hint="eastAsia" w:ascii="宋体" w:hAnsi="宋体" w:cs="宋体"/>
                        <w:i w:val="0"/>
                        <w:iCs w:val="0"/>
                        <w:color w:val="000000"/>
                        <w:sz w:val="22"/>
                        <w:szCs w:val="22"/>
                        <w:u w:val="none"/>
                        <w:lang w:val="en-US" w:eastAsia="zh-CN"/>
                      </w:rPr>
                      <w:t>过程中</w:t>
                    </w:r>
                  </w:ins>
                  <w:ins w:id="92" w:author="zhoujiansheng" w:date="2025-01-02T17:05:14Z">
                    <w:r>
                      <w:rPr>
                        <w:rFonts w:hint="eastAsia" w:ascii="宋体" w:hAnsi="宋体" w:cs="宋体"/>
                        <w:i w:val="0"/>
                        <w:iCs w:val="0"/>
                        <w:color w:val="000000"/>
                        <w:sz w:val="22"/>
                        <w:szCs w:val="22"/>
                        <w:u w:val="none"/>
                        <w:lang w:val="en-US" w:eastAsia="zh-CN"/>
                      </w:rPr>
                      <w:t>，</w:t>
                    </w:r>
                  </w:ins>
                  <w:ins w:id="93" w:author="zhoujiansheng" w:date="2025-01-02T17:05:17Z">
                    <w:r>
                      <w:rPr>
                        <w:rFonts w:hint="eastAsia" w:ascii="宋体" w:hAnsi="宋体" w:cs="宋体"/>
                        <w:i w:val="0"/>
                        <w:iCs w:val="0"/>
                        <w:color w:val="000000"/>
                        <w:sz w:val="22"/>
                        <w:szCs w:val="22"/>
                        <w:u w:val="none"/>
                        <w:lang w:val="en-US" w:eastAsia="zh-CN"/>
                      </w:rPr>
                      <w:t>确认</w:t>
                    </w:r>
                  </w:ins>
                  <w:ins w:id="94" w:author="zhoujiansheng" w:date="2025-01-02T17:05:20Z">
                    <w:r>
                      <w:rPr>
                        <w:rFonts w:hint="eastAsia" w:ascii="宋体" w:hAnsi="宋体" w:cs="宋体"/>
                        <w:i w:val="0"/>
                        <w:iCs w:val="0"/>
                        <w:color w:val="000000"/>
                        <w:sz w:val="22"/>
                        <w:szCs w:val="22"/>
                        <w:u w:val="none"/>
                        <w:lang w:val="en-US" w:eastAsia="zh-CN"/>
                      </w:rPr>
                      <w:t>该</w:t>
                    </w:r>
                  </w:ins>
                  <w:ins w:id="95" w:author="zhoujiansheng" w:date="2025-01-02T17:05:23Z">
                    <w:r>
                      <w:rPr>
                        <w:rFonts w:hint="eastAsia" w:ascii="宋体" w:hAnsi="宋体" w:cs="宋体"/>
                        <w:i w:val="0"/>
                        <w:iCs w:val="0"/>
                        <w:color w:val="000000"/>
                        <w:sz w:val="22"/>
                        <w:szCs w:val="22"/>
                        <w:u w:val="none"/>
                        <w:lang w:val="en-US" w:eastAsia="zh-CN"/>
                      </w:rPr>
                      <w:t>报表</w:t>
                    </w:r>
                  </w:ins>
                  <w:ins w:id="96" w:author="zhoujiansheng" w:date="2025-01-02T17:05:24Z">
                    <w:r>
                      <w:rPr>
                        <w:rFonts w:hint="eastAsia" w:ascii="宋体" w:hAnsi="宋体" w:cs="宋体"/>
                        <w:i w:val="0"/>
                        <w:iCs w:val="0"/>
                        <w:color w:val="000000"/>
                        <w:sz w:val="22"/>
                        <w:szCs w:val="22"/>
                        <w:u w:val="none"/>
                        <w:lang w:val="en-US" w:eastAsia="zh-CN"/>
                      </w:rPr>
                      <w:t>是否</w:t>
                    </w:r>
                  </w:ins>
                  <w:ins w:id="97" w:author="zhoujiansheng" w:date="2025-01-02T17:05:25Z">
                    <w:r>
                      <w:rPr>
                        <w:rFonts w:hint="eastAsia" w:ascii="宋体" w:hAnsi="宋体" w:cs="宋体"/>
                        <w:i w:val="0"/>
                        <w:iCs w:val="0"/>
                        <w:color w:val="000000"/>
                        <w:sz w:val="22"/>
                        <w:szCs w:val="22"/>
                        <w:u w:val="none"/>
                        <w:lang w:val="en-US" w:eastAsia="zh-CN"/>
                      </w:rPr>
                      <w:t>有</w:t>
                    </w:r>
                  </w:ins>
                  <w:ins w:id="98" w:author="zhoujiansheng" w:date="2025-01-02T17:05:26Z">
                    <w:r>
                      <w:rPr>
                        <w:rFonts w:hint="eastAsia" w:ascii="宋体" w:hAnsi="宋体" w:cs="宋体"/>
                        <w:i w:val="0"/>
                        <w:iCs w:val="0"/>
                        <w:color w:val="000000"/>
                        <w:sz w:val="22"/>
                        <w:szCs w:val="22"/>
                        <w:u w:val="none"/>
                        <w:lang w:val="en-US" w:eastAsia="zh-CN"/>
                      </w:rPr>
                      <w:t>内置</w:t>
                    </w:r>
                  </w:ins>
                  <w:ins w:id="99" w:author="zhoujiansheng" w:date="2025-01-02T17:05:30Z">
                    <w:r>
                      <w:rPr>
                        <w:rFonts w:hint="eastAsia" w:ascii="宋体" w:hAnsi="宋体" w:cs="宋体"/>
                        <w:i w:val="0"/>
                        <w:iCs w:val="0"/>
                        <w:color w:val="000000"/>
                        <w:sz w:val="22"/>
                        <w:szCs w:val="22"/>
                        <w:u w:val="none"/>
                        <w:lang w:val="en-US" w:eastAsia="zh-CN"/>
                      </w:rPr>
                      <w:t>过滤</w:t>
                    </w:r>
                  </w:ins>
                  <w:ins w:id="100" w:author="zhoujiansheng" w:date="2025-01-02T17:05:31Z">
                    <w:r>
                      <w:rPr>
                        <w:rFonts w:hint="eastAsia" w:ascii="宋体" w:hAnsi="宋体" w:cs="宋体"/>
                        <w:i w:val="0"/>
                        <w:iCs w:val="0"/>
                        <w:color w:val="000000"/>
                        <w:sz w:val="22"/>
                        <w:szCs w:val="22"/>
                        <w:u w:val="none"/>
                        <w:lang w:val="en-US" w:eastAsia="zh-CN"/>
                      </w:rPr>
                      <w:t>条件</w:t>
                    </w:r>
                  </w:ins>
                  <w:ins w:id="101" w:author="zhoujiansheng" w:date="2025-01-02T17:05:47Z">
                    <w:r>
                      <w:rPr>
                        <w:rFonts w:hint="eastAsia" w:ascii="宋体" w:hAnsi="宋体" w:cs="宋体"/>
                        <w:i w:val="0"/>
                        <w:iCs w:val="0"/>
                        <w:color w:val="000000"/>
                        <w:sz w:val="22"/>
                        <w:szCs w:val="22"/>
                        <w:u w:val="none"/>
                        <w:lang w:val="en-US" w:eastAsia="zh-CN"/>
                      </w:rPr>
                      <w:t>：</w:t>
                    </w:r>
                  </w:ins>
                  <w:ins w:id="102" w:author="zhoujiansheng" w:date="2025-01-02T17:05:32Z">
                    <w:r>
                      <w:rPr>
                        <w:rFonts w:hint="eastAsia" w:ascii="宋体" w:hAnsi="宋体" w:cs="宋体"/>
                        <w:i w:val="0"/>
                        <w:iCs w:val="0"/>
                        <w:color w:val="000000"/>
                        <w:sz w:val="22"/>
                        <w:szCs w:val="22"/>
                        <w:u w:val="none"/>
                        <w:lang w:val="en-US" w:eastAsia="zh-CN"/>
                      </w:rPr>
                      <w:t>只</w:t>
                    </w:r>
                  </w:ins>
                  <w:ins w:id="103" w:author="zhoujiansheng" w:date="2025-01-02T17:05:34Z">
                    <w:r>
                      <w:rPr>
                        <w:rFonts w:hint="eastAsia" w:ascii="宋体" w:hAnsi="宋体" w:cs="宋体"/>
                        <w:i w:val="0"/>
                        <w:iCs w:val="0"/>
                        <w:color w:val="000000"/>
                        <w:sz w:val="22"/>
                        <w:szCs w:val="22"/>
                        <w:u w:val="none"/>
                        <w:lang w:val="en-US" w:eastAsia="zh-CN"/>
                      </w:rPr>
                      <w:t>统计</w:t>
                    </w:r>
                  </w:ins>
                  <w:ins w:id="104" w:author="zhoujiansheng" w:date="2025-01-02T17:05:37Z">
                    <w:r>
                      <w:rPr>
                        <w:rFonts w:hint="eastAsia" w:ascii="宋体" w:hAnsi="宋体" w:cs="宋体"/>
                        <w:i w:val="0"/>
                        <w:iCs w:val="0"/>
                        <w:color w:val="000000"/>
                        <w:sz w:val="22"/>
                        <w:szCs w:val="22"/>
                        <w:u w:val="none"/>
                        <w:lang w:val="en-US" w:eastAsia="zh-CN"/>
                      </w:rPr>
                      <w:t>通信</w:t>
                    </w:r>
                  </w:ins>
                  <w:ins w:id="105" w:author="zhoujiansheng" w:date="2025-01-02T17:05:38Z">
                    <w:r>
                      <w:rPr>
                        <w:rFonts w:hint="eastAsia" w:ascii="宋体" w:hAnsi="宋体" w:cs="宋体"/>
                        <w:i w:val="0"/>
                        <w:iCs w:val="0"/>
                        <w:color w:val="000000"/>
                        <w:sz w:val="22"/>
                        <w:szCs w:val="22"/>
                        <w:u w:val="none"/>
                        <w:lang w:val="en-US" w:eastAsia="zh-CN"/>
                      </w:rPr>
                      <w:t>机楼</w:t>
                    </w:r>
                  </w:ins>
                  <w:ins w:id="106" w:author="zhoujiansheng" w:date="2025-01-02T17:05:39Z">
                    <w:r>
                      <w:rPr>
                        <w:rFonts w:hint="eastAsia" w:ascii="宋体" w:hAnsi="宋体" w:cs="宋体"/>
                        <w:i w:val="0"/>
                        <w:iCs w:val="0"/>
                        <w:color w:val="000000"/>
                        <w:sz w:val="22"/>
                        <w:szCs w:val="22"/>
                        <w:u w:val="none"/>
                        <w:lang w:val="en-US" w:eastAsia="zh-CN"/>
                      </w:rPr>
                      <w:t>和</w:t>
                    </w:r>
                  </w:ins>
                  <w:ins w:id="107" w:author="zhoujiansheng" w:date="2025-01-02T17:05:40Z">
                    <w:r>
                      <w:rPr>
                        <w:rFonts w:hint="eastAsia" w:ascii="宋体" w:hAnsi="宋体" w:cs="宋体"/>
                        <w:i w:val="0"/>
                        <w:iCs w:val="0"/>
                        <w:color w:val="000000"/>
                        <w:sz w:val="22"/>
                        <w:szCs w:val="22"/>
                        <w:u w:val="none"/>
                        <w:lang w:val="en-US" w:eastAsia="zh-CN"/>
                      </w:rPr>
                      <w:t>数据</w:t>
                    </w:r>
                  </w:ins>
                  <w:ins w:id="108" w:author="zhoujiansheng" w:date="2025-01-02T17:05:42Z">
                    <w:r>
                      <w:rPr>
                        <w:rFonts w:hint="eastAsia" w:ascii="宋体" w:hAnsi="宋体" w:cs="宋体"/>
                        <w:i w:val="0"/>
                        <w:iCs w:val="0"/>
                        <w:color w:val="000000"/>
                        <w:sz w:val="22"/>
                        <w:szCs w:val="22"/>
                        <w:u w:val="none"/>
                        <w:lang w:val="en-US" w:eastAsia="zh-CN"/>
                      </w:rPr>
                      <w:t>中心</w:t>
                    </w:r>
                  </w:ins>
                  <w:ins w:id="109" w:author="zhoujiansheng" w:date="2025-01-02T17:05:50Z">
                    <w:r>
                      <w:rPr>
                        <w:rFonts w:hint="eastAsia" w:ascii="宋体" w:hAnsi="宋体" w:cs="宋体"/>
                        <w:i w:val="0"/>
                        <w:iCs w:val="0"/>
                        <w:color w:val="000000"/>
                        <w:sz w:val="22"/>
                        <w:szCs w:val="22"/>
                        <w:u w:val="none"/>
                        <w:lang w:val="en-US" w:eastAsia="zh-CN"/>
                      </w:rPr>
                      <w:t>的</w:t>
                    </w:r>
                  </w:ins>
                  <w:ins w:id="110" w:author="zhoujiansheng" w:date="2025-01-02T17:05:53Z">
                    <w:r>
                      <w:rPr>
                        <w:rFonts w:hint="eastAsia" w:ascii="宋体" w:hAnsi="宋体" w:cs="宋体"/>
                        <w:i w:val="0"/>
                        <w:iCs w:val="0"/>
                        <w:color w:val="000000"/>
                        <w:sz w:val="22"/>
                        <w:szCs w:val="22"/>
                        <w:u w:val="none"/>
                        <w:lang w:val="en-US" w:eastAsia="zh-CN"/>
                      </w:rPr>
                      <w:t>数据。</w:t>
                    </w:r>
                  </w:ins>
                  <w:ins w:id="111" w:author="zhoujiansheng" w:date="2025-01-02T17:05:59Z">
                    <w:r>
                      <w:rPr>
                        <w:rFonts w:hint="eastAsia" w:ascii="宋体" w:hAnsi="宋体" w:cs="宋体"/>
                        <w:i w:val="0"/>
                        <w:iCs w:val="0"/>
                        <w:color w:val="000000"/>
                        <w:sz w:val="22"/>
                        <w:szCs w:val="22"/>
                        <w:u w:val="none"/>
                        <w:lang w:val="en-US" w:eastAsia="zh-CN"/>
                      </w:rPr>
                      <w:t>如果</w:t>
                    </w:r>
                  </w:ins>
                  <w:ins w:id="112" w:author="zhoujiansheng" w:date="2025-01-02T17:06:00Z">
                    <w:r>
                      <w:rPr>
                        <w:rFonts w:hint="eastAsia" w:ascii="宋体" w:hAnsi="宋体" w:cs="宋体"/>
                        <w:i w:val="0"/>
                        <w:iCs w:val="0"/>
                        <w:color w:val="000000"/>
                        <w:sz w:val="22"/>
                        <w:szCs w:val="22"/>
                        <w:u w:val="none"/>
                        <w:lang w:val="en-US" w:eastAsia="zh-CN"/>
                      </w:rPr>
                      <w:t>存在</w:t>
                    </w:r>
                  </w:ins>
                  <w:ins w:id="113" w:author="zhoujiansheng" w:date="2025-01-02T17:06:02Z">
                    <w:r>
                      <w:rPr>
                        <w:rFonts w:hint="eastAsia" w:ascii="宋体" w:hAnsi="宋体" w:cs="宋体"/>
                        <w:i w:val="0"/>
                        <w:iCs w:val="0"/>
                        <w:color w:val="000000"/>
                        <w:sz w:val="22"/>
                        <w:szCs w:val="22"/>
                        <w:u w:val="none"/>
                        <w:lang w:val="en-US" w:eastAsia="zh-CN"/>
                      </w:rPr>
                      <w:t>该</w:t>
                    </w:r>
                  </w:ins>
                  <w:ins w:id="114" w:author="zhoujiansheng" w:date="2025-01-02T17:06:03Z">
                    <w:r>
                      <w:rPr>
                        <w:rFonts w:hint="eastAsia" w:ascii="宋体" w:hAnsi="宋体" w:cs="宋体"/>
                        <w:i w:val="0"/>
                        <w:iCs w:val="0"/>
                        <w:color w:val="000000"/>
                        <w:sz w:val="22"/>
                        <w:szCs w:val="22"/>
                        <w:u w:val="none"/>
                        <w:lang w:val="en-US" w:eastAsia="zh-CN"/>
                      </w:rPr>
                      <w:t>过滤</w:t>
                    </w:r>
                  </w:ins>
                  <w:ins w:id="115" w:author="zhoujiansheng" w:date="2025-01-02T17:06:04Z">
                    <w:r>
                      <w:rPr>
                        <w:rFonts w:hint="eastAsia" w:ascii="宋体" w:hAnsi="宋体" w:cs="宋体"/>
                        <w:i w:val="0"/>
                        <w:iCs w:val="0"/>
                        <w:color w:val="000000"/>
                        <w:sz w:val="22"/>
                        <w:szCs w:val="22"/>
                        <w:u w:val="none"/>
                        <w:lang w:val="en-US" w:eastAsia="zh-CN"/>
                      </w:rPr>
                      <w:t>条件</w:t>
                    </w:r>
                  </w:ins>
                  <w:ins w:id="116" w:author="zhoujiansheng" w:date="2025-01-02T17:06:05Z">
                    <w:r>
                      <w:rPr>
                        <w:rFonts w:hint="eastAsia" w:ascii="宋体" w:hAnsi="宋体" w:cs="宋体"/>
                        <w:i w:val="0"/>
                        <w:iCs w:val="0"/>
                        <w:color w:val="000000"/>
                        <w:sz w:val="22"/>
                        <w:szCs w:val="22"/>
                        <w:u w:val="none"/>
                        <w:lang w:val="en-US" w:eastAsia="zh-CN"/>
                      </w:rPr>
                      <w:t>，</w:t>
                    </w:r>
                  </w:ins>
                  <w:ins w:id="117" w:author="zhoujiansheng" w:date="2025-01-02T17:06:09Z">
                    <w:r>
                      <w:rPr>
                        <w:rFonts w:hint="eastAsia" w:ascii="宋体" w:hAnsi="宋体" w:cs="宋体"/>
                        <w:i w:val="0"/>
                        <w:iCs w:val="0"/>
                        <w:color w:val="000000"/>
                        <w:sz w:val="22"/>
                        <w:szCs w:val="22"/>
                        <w:u w:val="none"/>
                        <w:lang w:val="en-US" w:eastAsia="zh-CN"/>
                      </w:rPr>
                      <w:t>将</w:t>
                    </w:r>
                  </w:ins>
                  <w:ins w:id="118" w:author="zhoujiansheng" w:date="2025-01-02T17:06:10Z">
                    <w:r>
                      <w:rPr>
                        <w:rFonts w:hint="eastAsia" w:ascii="宋体" w:hAnsi="宋体" w:cs="宋体"/>
                        <w:i w:val="0"/>
                        <w:iCs w:val="0"/>
                        <w:color w:val="000000"/>
                        <w:sz w:val="22"/>
                        <w:szCs w:val="22"/>
                        <w:u w:val="none"/>
                        <w:lang w:val="en-US" w:eastAsia="zh-CN"/>
                      </w:rPr>
                      <w:t>该</w:t>
                    </w:r>
                  </w:ins>
                  <w:ins w:id="119" w:author="zhoujiansheng" w:date="2025-01-02T17:06:13Z">
                    <w:r>
                      <w:rPr>
                        <w:rFonts w:hint="eastAsia" w:ascii="宋体" w:hAnsi="宋体" w:cs="宋体"/>
                        <w:i w:val="0"/>
                        <w:iCs w:val="0"/>
                        <w:color w:val="000000"/>
                        <w:sz w:val="22"/>
                        <w:szCs w:val="22"/>
                        <w:u w:val="none"/>
                        <w:lang w:val="en-US" w:eastAsia="zh-CN"/>
                      </w:rPr>
                      <w:t>过滤</w:t>
                    </w:r>
                  </w:ins>
                  <w:ins w:id="120" w:author="zhoujiansheng" w:date="2025-01-02T17:06:14Z">
                    <w:r>
                      <w:rPr>
                        <w:rFonts w:hint="eastAsia" w:ascii="宋体" w:hAnsi="宋体" w:cs="宋体"/>
                        <w:i w:val="0"/>
                        <w:iCs w:val="0"/>
                        <w:color w:val="000000"/>
                        <w:sz w:val="22"/>
                        <w:szCs w:val="22"/>
                        <w:u w:val="none"/>
                        <w:lang w:val="en-US" w:eastAsia="zh-CN"/>
                      </w:rPr>
                      <w:t>条件</w:t>
                    </w:r>
                  </w:ins>
                  <w:ins w:id="121" w:author="zhoujiansheng" w:date="2025-01-02T17:06:15Z">
                    <w:r>
                      <w:rPr>
                        <w:rFonts w:hint="eastAsia" w:ascii="宋体" w:hAnsi="宋体" w:cs="宋体"/>
                        <w:i w:val="0"/>
                        <w:iCs w:val="0"/>
                        <w:color w:val="000000"/>
                        <w:sz w:val="22"/>
                        <w:szCs w:val="22"/>
                        <w:u w:val="none"/>
                        <w:lang w:val="en-US" w:eastAsia="zh-CN"/>
                      </w:rPr>
                      <w:t>删除。</w:t>
                    </w:r>
                  </w:ins>
                  <w:ins w:id="122" w:author="zhoujiansheng" w:date="2025-01-02T17:06:21Z">
                    <w:r>
                      <w:rPr>
                        <w:rFonts w:hint="eastAsia" w:ascii="宋体" w:hAnsi="宋体" w:cs="宋体"/>
                        <w:i w:val="0"/>
                        <w:iCs w:val="0"/>
                        <w:color w:val="000000"/>
                        <w:sz w:val="22"/>
                        <w:szCs w:val="22"/>
                        <w:u w:val="none"/>
                        <w:lang w:val="en-US" w:eastAsia="zh-CN"/>
                      </w:rPr>
                      <w:t>报表</w:t>
                    </w:r>
                  </w:ins>
                  <w:ins w:id="123" w:author="zhoujiansheng" w:date="2025-01-02T17:06:22Z">
                    <w:r>
                      <w:rPr>
                        <w:rFonts w:hint="eastAsia" w:ascii="宋体" w:hAnsi="宋体" w:cs="宋体"/>
                        <w:i w:val="0"/>
                        <w:iCs w:val="0"/>
                        <w:color w:val="000000"/>
                        <w:sz w:val="22"/>
                        <w:szCs w:val="22"/>
                        <w:u w:val="none"/>
                        <w:lang w:val="en-US" w:eastAsia="zh-CN"/>
                      </w:rPr>
                      <w:t>显示</w:t>
                    </w:r>
                  </w:ins>
                  <w:ins w:id="124" w:author="zhoujiansheng" w:date="2025-01-02T17:06:40Z">
                    <w:r>
                      <w:rPr>
                        <w:rFonts w:hint="eastAsia" w:ascii="宋体" w:hAnsi="宋体" w:cs="宋体"/>
                        <w:i w:val="0"/>
                        <w:iCs w:val="0"/>
                        <w:color w:val="000000"/>
                        <w:sz w:val="22"/>
                        <w:szCs w:val="22"/>
                        <w:u w:val="none"/>
                        <w:lang w:val="en-US" w:eastAsia="zh-CN"/>
                      </w:rPr>
                      <w:t>全量</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3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资源数据报表</w:t>
                  </w:r>
                </w:p>
              </w:tc>
              <w:tc>
                <w:tcPr>
                  <w:tcW w:w="26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2"/>
                      <w:szCs w:val="22"/>
                      <w:highlight w:val="none"/>
                      <w:u w:val="none"/>
                      <w:lang w:val="en-US" w:eastAsia="zh-CN" w:bidi="ar"/>
                    </w:rPr>
                  </w:pPr>
                  <w:r>
                    <w:rPr>
                      <w:rFonts w:hint="eastAsia" w:ascii="宋体" w:hAnsi="宋体" w:eastAsia="宋体" w:cs="宋体"/>
                      <w:i w:val="0"/>
                      <w:iCs w:val="0"/>
                      <w:color w:val="000000"/>
                      <w:kern w:val="0"/>
                      <w:sz w:val="22"/>
                      <w:szCs w:val="22"/>
                      <w:highlight w:val="none"/>
                      <w:u w:val="none"/>
                      <w:lang w:val="en-US" w:eastAsia="zh-CN" w:bidi="ar"/>
                    </w:rPr>
                    <w:t>站点监控覆盖率</w:t>
                  </w:r>
                  <w:r>
                    <w:rPr>
                      <w:rFonts w:hint="eastAsia" w:ascii="宋体" w:hAnsi="宋体" w:cs="宋体"/>
                      <w:i w:val="0"/>
                      <w:iCs w:val="0"/>
                      <w:color w:val="000000"/>
                      <w:kern w:val="0"/>
                      <w:sz w:val="22"/>
                      <w:szCs w:val="22"/>
                      <w:highlight w:val="none"/>
                      <w:u w:val="none"/>
                      <w:lang w:val="en-US" w:eastAsia="zh-CN" w:bidi="ar"/>
                    </w:rPr>
                    <w:t>统计</w:t>
                  </w:r>
                  <w:r>
                    <w:rPr>
                      <w:rFonts w:hint="eastAsia" w:ascii="宋体" w:hAnsi="宋体" w:eastAsia="宋体" w:cs="宋体"/>
                      <w:i w:val="0"/>
                      <w:iCs w:val="0"/>
                      <w:color w:val="000000"/>
                      <w:kern w:val="0"/>
                      <w:sz w:val="22"/>
                      <w:szCs w:val="22"/>
                      <w:highlight w:val="none"/>
                      <w:u w:val="none"/>
                      <w:lang w:val="en-US" w:eastAsia="zh-CN" w:bidi="ar"/>
                    </w:rPr>
                    <w:t>报表</w:t>
                  </w:r>
                </w:p>
              </w:tc>
              <w:tc>
                <w:tcPr>
                  <w:tcW w:w="52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numPr>
                      <w:ilvl w:val="0"/>
                      <w:numId w:val="0"/>
                    </w:numPr>
                    <w:rPr>
                      <w:rFonts w:hint="eastAsia"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1、表格中的“上报数”改为“资源数”，UPS系统获取综资设备表中对应站点下，设备类型为“UPS系统”的数量。开关电源系统获取综资设备表中对应站点下，设备类型为“开关电源系统”的设备数量。</w:t>
                  </w:r>
                </w:p>
                <w:p>
                  <w:pPr>
                    <w:numPr>
                      <w:ilvl w:val="0"/>
                      <w:numId w:val="0"/>
                    </w:numPr>
                    <w:rPr>
                      <w:rFonts w:hint="default" w:ascii="宋体" w:hAnsi="宋体" w:cs="宋体"/>
                      <w:i w:val="0"/>
                      <w:iCs w:val="0"/>
                      <w:color w:val="000000"/>
                      <w:sz w:val="22"/>
                      <w:szCs w:val="22"/>
                      <w:u w:val="none"/>
                      <w:lang w:val="en-US" w:eastAsia="zh-CN"/>
                    </w:rPr>
                  </w:pPr>
                  <w:r>
                    <w:rPr>
                      <w:rFonts w:hint="eastAsia" w:ascii="宋体" w:hAnsi="宋体" w:cs="宋体"/>
                      <w:i w:val="0"/>
                      <w:iCs w:val="0"/>
                      <w:color w:val="000000"/>
                      <w:sz w:val="22"/>
                      <w:szCs w:val="22"/>
                      <w:u w:val="none"/>
                      <w:lang w:val="en-US" w:eastAsia="zh-CN"/>
                    </w:rPr>
                    <w:t>2、“省”改为“市”，展示各地市的电源系统数量。首行显示该省汇总数量。</w:t>
                  </w:r>
                </w:p>
              </w:tc>
            </w:tr>
          </w:tbl>
          <w:p>
            <w:pPr>
              <w:bidi w:val="0"/>
              <w:rPr>
                <w:rFonts w:hint="default"/>
                <w:lang w:val="en-US" w:eastAsia="zh-CN"/>
              </w:rPr>
            </w:pPr>
            <w:r>
              <w:drawing>
                <wp:inline distT="0" distB="0" distL="114300" distR="114300">
                  <wp:extent cx="6181090" cy="1877060"/>
                  <wp:effectExtent l="0" t="0" r="6350" b="1270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7"/>
                          <a:stretch>
                            <a:fillRect/>
                          </a:stretch>
                        </pic:blipFill>
                        <pic:spPr>
                          <a:xfrm>
                            <a:off x="0" y="0"/>
                            <a:ext cx="6181090" cy="1877060"/>
                          </a:xfrm>
                          <a:prstGeom prst="rect">
                            <a:avLst/>
                          </a:prstGeom>
                          <a:noFill/>
                          <a:ln>
                            <a:noFill/>
                          </a:ln>
                        </pic:spPr>
                      </pic:pic>
                    </a:graphicData>
                  </a:graphic>
                </wp:inline>
              </w:drawing>
            </w:r>
          </w:p>
          <w:p>
            <w:pPr>
              <w:bidi w:val="0"/>
              <w:rPr>
                <w:rFonts w:hint="eastAsia"/>
                <w:lang w:val="en-US" w:eastAsia="zh-CN"/>
              </w:rPr>
            </w:pPr>
          </w:p>
          <w:p>
            <w:pPr>
              <w:numPr>
                <w:ilvl w:val="0"/>
                <w:numId w:val="0"/>
              </w:numPr>
              <w:ind w:left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高</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已评审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V版本，已部署省端环境均需更新</w:t>
            </w:r>
          </w:p>
        </w:tc>
      </w:tr>
    </w:tbl>
    <w:p>
      <w:pPr>
        <w:numPr>
          <w:ilvl w:val="0"/>
          <w:numId w:val="0"/>
        </w:numPr>
        <w:ind w:leftChars="0"/>
        <w:rPr>
          <w:rFonts w:hint="default"/>
          <w:lang w:val="en-US" w:eastAsia="zh-CN"/>
        </w:rPr>
      </w:pPr>
    </w:p>
    <w:p>
      <w:pPr>
        <w:numPr>
          <w:ilvl w:val="0"/>
          <w:numId w:val="0"/>
        </w:numPr>
        <w:ind w:leftChars="0"/>
        <w:rPr>
          <w:rFonts w:hint="default"/>
          <w:lang w:val="en-US" w:eastAsia="zh-CN"/>
        </w:rPr>
        <w:sectPr>
          <w:pgSz w:w="11906" w:h="16838"/>
          <w:pgMar w:top="1417" w:right="1083" w:bottom="1417" w:left="1083" w:header="851" w:footer="992" w:gutter="0"/>
          <w:cols w:space="425" w:num="1"/>
          <w:docGrid w:type="lines" w:linePitch="312" w:charSpace="0"/>
        </w:sectPr>
      </w:pPr>
    </w:p>
    <w:p>
      <w:pPr>
        <w:pStyle w:val="3"/>
        <w:numPr>
          <w:ilvl w:val="1"/>
          <w:numId w:val="1"/>
        </w:numPr>
        <w:bidi w:val="0"/>
        <w:rPr>
          <w:rFonts w:hint="eastAsia"/>
          <w:lang w:val="en-US" w:eastAsia="zh-CN"/>
        </w:rPr>
      </w:pPr>
      <w:r>
        <w:rPr>
          <w:rFonts w:hint="eastAsia"/>
          <w:lang w:val="en-US" w:eastAsia="zh-CN"/>
        </w:rPr>
        <w:t>GEMC-RD-02-002 动环设备与综资关联报表（广西）</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95"/>
        <w:gridCol w:w="1527"/>
        <w:gridCol w:w="1146"/>
        <w:gridCol w:w="1611"/>
        <w:gridCol w:w="413"/>
        <w:gridCol w:w="391"/>
        <w:gridCol w:w="1633"/>
        <w:gridCol w:w="2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4284" w:type="dxa"/>
            <w:gridSpan w:val="3"/>
            <w:shd w:val="clear" w:color="auto" w:fill="BFBFBF"/>
          </w:tcPr>
          <w:p>
            <w:pPr>
              <w:pStyle w:val="7"/>
              <w:rPr>
                <w:rFonts w:hint="default"/>
                <w:sz w:val="22"/>
                <w:szCs w:val="22"/>
                <w:lang w:val="en-US" w:eastAsia="zh-CN"/>
              </w:rPr>
            </w:pPr>
            <w:r>
              <w:rPr>
                <w:rFonts w:hint="eastAsia"/>
                <w:sz w:val="22"/>
                <w:szCs w:val="22"/>
                <w:lang w:val="en-US" w:eastAsia="zh-CN"/>
              </w:rPr>
              <w:t>动环设备与综资关联报表</w:t>
            </w:r>
          </w:p>
        </w:tc>
        <w:tc>
          <w:tcPr>
            <w:tcW w:w="804" w:type="dxa"/>
            <w:gridSpan w:val="2"/>
            <w:shd w:val="clear" w:color="auto" w:fill="BFBFBF"/>
          </w:tcPr>
          <w:p>
            <w:pPr>
              <w:pStyle w:val="7"/>
              <w:rPr>
                <w:sz w:val="22"/>
                <w:szCs w:val="22"/>
              </w:rPr>
            </w:pPr>
            <w:r>
              <w:rPr>
                <w:rFonts w:hint="eastAsia"/>
                <w:sz w:val="22"/>
                <w:szCs w:val="22"/>
              </w:rPr>
              <w:t>版本</w:t>
            </w:r>
          </w:p>
        </w:tc>
        <w:tc>
          <w:tcPr>
            <w:tcW w:w="3657" w:type="dxa"/>
            <w:gridSpan w:val="2"/>
            <w:shd w:val="clear" w:color="auto" w:fill="BFBFBF"/>
          </w:tcPr>
          <w:p>
            <w:pPr>
              <w:pStyle w:val="7"/>
              <w:rPr>
                <w:rFonts w:hint="default"/>
                <w:sz w:val="22"/>
                <w:szCs w:val="22"/>
                <w:lang w:val="en-US" w:eastAsia="zh-CN"/>
              </w:rPr>
            </w:pPr>
            <w:r>
              <w:rPr>
                <w:rFonts w:hint="eastAsia"/>
                <w:sz w:val="22"/>
                <w:szCs w:val="22"/>
                <w:lang w:val="en-US" w:eastAsia="zh-CN"/>
              </w:rPr>
              <w:t>GXEMS1.0.4.0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需求时间：2025-03-19</w:t>
            </w:r>
          </w:p>
          <w:p>
            <w:pPr>
              <w:rPr>
                <w:rFonts w:hint="default"/>
                <w:lang w:val="en-US" w:eastAsia="zh-CN"/>
              </w:rPr>
            </w:pPr>
            <w:r>
              <w:rPr>
                <w:rFonts w:hint="eastAsia"/>
                <w:b/>
                <w:bCs/>
                <w:lang w:val="en-US" w:eastAsia="zh-CN"/>
              </w:rPr>
              <w:t>1.功能位置</w:t>
            </w:r>
          </w:p>
          <w:p>
            <w:pPr>
              <w:pStyle w:val="7"/>
              <w:rPr>
                <w:rFonts w:hint="default"/>
                <w:sz w:val="22"/>
                <w:szCs w:val="22"/>
                <w:lang w:val="en-US" w:eastAsia="zh-CN"/>
              </w:rPr>
            </w:pPr>
            <w:r>
              <w:rPr>
                <w:rFonts w:hint="eastAsia"/>
                <w:sz w:val="22"/>
                <w:szCs w:val="22"/>
                <w:lang w:val="en-US" w:eastAsia="zh-CN"/>
              </w:rPr>
              <w:t>广西：运行分析--数据--动环设备与综资关联报表</w:t>
            </w:r>
          </w:p>
          <w:p>
            <w:pPr>
              <w:rPr>
                <w:rFonts w:hint="default"/>
                <w:sz w:val="22"/>
                <w:szCs w:val="22"/>
                <w:lang w:val="en-US" w:eastAsia="zh-CN"/>
              </w:rPr>
            </w:pPr>
          </w:p>
          <w:p>
            <w:pPr>
              <w:rPr>
                <w:rFonts w:hint="eastAsia"/>
                <w:lang w:val="en-US" w:eastAsia="zh-CN"/>
              </w:rPr>
            </w:pPr>
            <w:r>
              <w:rPr>
                <w:rFonts w:hint="eastAsia"/>
                <w:b/>
                <w:bCs/>
                <w:lang w:val="en-US" w:eastAsia="zh-CN"/>
              </w:rPr>
              <w:t>1.需求背景</w:t>
            </w:r>
            <w:r>
              <w:rPr>
                <w:rFonts w:hint="eastAsia"/>
                <w:lang w:val="en-US" w:eastAsia="zh-CN"/>
              </w:rPr>
              <w:t>：广西接入综资后，动环设备与综资关联的基础报表。用于呈现动环与综资数据的匹配情况，以及定义后续动环与综资关联的唯一标识字段“动环监控设备ID</w:t>
            </w:r>
            <w:r>
              <w:rPr>
                <w:rFonts w:hint="default"/>
                <w:lang w:val="en-US" w:eastAsia="zh-CN"/>
              </w:rPr>
              <w:t>”</w:t>
            </w:r>
            <w:r>
              <w:rPr>
                <w:rFonts w:hint="eastAsia"/>
                <w:lang w:val="en-US" w:eastAsia="zh-CN"/>
              </w:rPr>
              <w:t>。唯一标识可用于集团动环与综资关联的要求。</w:t>
            </w:r>
          </w:p>
          <w:p>
            <w:pPr>
              <w:rPr>
                <w:rFonts w:hint="default"/>
                <w:lang w:val="en-US" w:eastAsia="zh-CN"/>
              </w:rPr>
            </w:pPr>
            <w:r>
              <w:rPr>
                <w:rFonts w:hint="eastAsia"/>
                <w:lang w:val="en-US" w:eastAsia="zh-CN"/>
              </w:rPr>
              <w:t>集团对于动环监控设备ID的要求是站点下唯一即可。不要求全局唯一。</w:t>
            </w:r>
          </w:p>
          <w:p>
            <w:pPr>
              <w:numPr>
                <w:ilvl w:val="0"/>
                <w:numId w:val="0"/>
              </w:numPr>
              <w:ind w:leftChars="0"/>
              <w:rPr>
                <w:rFonts w:hint="eastAsia"/>
                <w:b/>
                <w:bCs/>
                <w:lang w:val="en-US" w:eastAsia="zh-CN"/>
              </w:rPr>
            </w:pPr>
          </w:p>
          <w:p>
            <w:pPr>
              <w:numPr>
                <w:ilvl w:val="0"/>
                <w:numId w:val="0"/>
              </w:numPr>
              <w:ind w:leftChars="0"/>
              <w:rPr>
                <w:rFonts w:hint="eastAsia"/>
                <w:lang w:val="en-US" w:eastAsia="zh-CN"/>
              </w:rPr>
            </w:pPr>
            <w:r>
              <w:rPr>
                <w:rFonts w:hint="eastAsia"/>
                <w:b/>
                <w:bCs/>
                <w:lang w:val="en-US" w:eastAsia="zh-CN"/>
              </w:rPr>
              <w:t>3.需求内容</w:t>
            </w:r>
            <w:r>
              <w:rPr>
                <w:rFonts w:hint="eastAsia"/>
                <w:lang w:val="en-US" w:eastAsia="zh-CN"/>
              </w:rPr>
              <w:t>：</w:t>
            </w:r>
          </w:p>
          <w:p>
            <w:pPr>
              <w:rPr>
                <w:rFonts w:hint="default"/>
                <w:lang w:val="en-US" w:eastAsia="zh-CN"/>
              </w:rPr>
            </w:pPr>
            <w:r>
              <w:rPr>
                <w:rFonts w:hint="eastAsia"/>
                <w:b/>
                <w:bCs/>
                <w:lang w:val="en-US" w:eastAsia="zh-CN"/>
              </w:rPr>
              <w:t>3.1 筛选条件</w:t>
            </w:r>
          </w:p>
          <w:tbl>
            <w:tblPr>
              <w:tblStyle w:val="10"/>
              <w:tblW w:w="9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76"/>
              <w:gridCol w:w="70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shd w:val="clear" w:color="auto" w:fill="D7D7D7" w:themeFill="background1" w:themeFillShade="D8"/>
                </w:tcPr>
                <w:p>
                  <w:pPr>
                    <w:jc w:val="center"/>
                    <w:rPr>
                      <w:rFonts w:hint="default"/>
                      <w:b/>
                      <w:bCs/>
                      <w:vertAlign w:val="baseline"/>
                      <w:lang w:val="en-US" w:eastAsia="zh-CN"/>
                    </w:rPr>
                  </w:pPr>
                  <w:r>
                    <w:rPr>
                      <w:rFonts w:hint="eastAsia"/>
                      <w:b/>
                      <w:bCs/>
                      <w:vertAlign w:val="baseline"/>
                      <w:lang w:val="en-US" w:eastAsia="zh-CN"/>
                    </w:rPr>
                    <w:t>字段</w:t>
                  </w:r>
                </w:p>
              </w:tc>
              <w:tc>
                <w:tcPr>
                  <w:tcW w:w="7044" w:type="dxa"/>
                  <w:shd w:val="clear" w:color="auto" w:fill="D7D7D7" w:themeFill="background1" w:themeFillShade="D8"/>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tcPr>
                <w:p>
                  <w:pPr>
                    <w:rPr>
                      <w:rFonts w:hint="default"/>
                      <w:vertAlign w:val="baseline"/>
                      <w:lang w:val="en-US" w:eastAsia="zh-CN"/>
                    </w:rPr>
                  </w:pPr>
                  <w:r>
                    <w:rPr>
                      <w:rFonts w:hint="eastAsia"/>
                      <w:vertAlign w:val="baseline"/>
                      <w:lang w:val="en-US" w:eastAsia="zh-CN"/>
                    </w:rPr>
                    <w:t>市</w:t>
                  </w:r>
                </w:p>
              </w:tc>
              <w:tc>
                <w:tcPr>
                  <w:tcW w:w="7044" w:type="dxa"/>
                </w:tcPr>
                <w:p>
                  <w:pPr>
                    <w:rPr>
                      <w:rFonts w:hint="default"/>
                      <w:vertAlign w:val="baseline"/>
                      <w:lang w:val="en-US" w:eastAsia="zh-CN"/>
                    </w:rPr>
                  </w:pPr>
                  <w:r>
                    <w:rPr>
                      <w:rFonts w:hint="eastAsia"/>
                      <w:vertAlign w:val="baseline"/>
                      <w:lang w:val="en-US" w:eastAsia="zh-CN"/>
                    </w:rPr>
                    <w:t>动环空间地市，可多选，默认全部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tcPr>
                <w:p>
                  <w:pPr>
                    <w:rPr>
                      <w:rFonts w:hint="default"/>
                      <w:vertAlign w:val="baseline"/>
                      <w:lang w:val="en-US" w:eastAsia="zh-CN"/>
                    </w:rPr>
                  </w:pPr>
                  <w:r>
                    <w:rPr>
                      <w:rFonts w:hint="eastAsia"/>
                      <w:vertAlign w:val="baseline"/>
                      <w:lang w:val="en-US" w:eastAsia="zh-CN"/>
                    </w:rPr>
                    <w:t>区/县</w:t>
                  </w:r>
                </w:p>
              </w:tc>
              <w:tc>
                <w:tcPr>
                  <w:tcW w:w="7044" w:type="dxa"/>
                </w:tcPr>
                <w:p>
                  <w:pPr>
                    <w:rPr>
                      <w:rFonts w:hint="default"/>
                      <w:vertAlign w:val="baseline"/>
                      <w:lang w:val="en-US" w:eastAsia="zh-CN"/>
                    </w:rPr>
                  </w:pPr>
                  <w:r>
                    <w:rPr>
                      <w:rFonts w:hint="eastAsia"/>
                      <w:vertAlign w:val="baseline"/>
                      <w:lang w:val="en-US" w:eastAsia="zh-CN"/>
                    </w:rPr>
                    <w:t>动环空间区/县，可多选，默认全部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tcPr>
                <w:p>
                  <w:pPr>
                    <w:rPr>
                      <w:rFonts w:hint="default"/>
                      <w:vertAlign w:val="baseline"/>
                      <w:lang w:val="en-US" w:eastAsia="zh-CN"/>
                    </w:rPr>
                  </w:pPr>
                  <w:r>
                    <w:rPr>
                      <w:rFonts w:hint="eastAsia"/>
                      <w:vertAlign w:val="baseline"/>
                      <w:lang w:val="en-US" w:eastAsia="zh-CN"/>
                    </w:rPr>
                    <w:t>站点类型</w:t>
                  </w:r>
                </w:p>
              </w:tc>
              <w:tc>
                <w:tcPr>
                  <w:tcW w:w="7044" w:type="dxa"/>
                </w:tcPr>
                <w:p>
                  <w:pPr>
                    <w:rPr>
                      <w:rFonts w:hint="default"/>
                      <w:vertAlign w:val="baseline"/>
                      <w:lang w:val="en-US" w:eastAsia="zh-CN"/>
                    </w:rPr>
                  </w:pPr>
                  <w:r>
                    <w:rPr>
                      <w:rFonts w:hint="eastAsia"/>
                      <w:vertAlign w:val="baseline"/>
                      <w:lang w:val="en-US" w:eastAsia="zh-CN"/>
                    </w:rPr>
                    <w:t>动环标准站点类型，可多选，默认全部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tcPr>
                <w:p>
                  <w:pPr>
                    <w:rPr>
                      <w:rFonts w:hint="default"/>
                      <w:vertAlign w:val="baseline"/>
                      <w:lang w:val="en-US" w:eastAsia="zh-CN"/>
                    </w:rPr>
                  </w:pPr>
                  <w:r>
                    <w:rPr>
                      <w:rFonts w:hint="eastAsia"/>
                      <w:vertAlign w:val="baseline"/>
                      <w:lang w:val="en-US" w:eastAsia="zh-CN"/>
                    </w:rPr>
                    <w:t>站点名称</w:t>
                  </w:r>
                </w:p>
              </w:tc>
              <w:tc>
                <w:tcPr>
                  <w:tcW w:w="7044" w:type="dxa"/>
                </w:tcPr>
                <w:p>
                  <w:pPr>
                    <w:rPr>
                      <w:rFonts w:hint="default"/>
                      <w:vertAlign w:val="baseline"/>
                      <w:lang w:val="en-US" w:eastAsia="zh-CN"/>
                    </w:rPr>
                  </w:pPr>
                  <w:r>
                    <w:rPr>
                      <w:rFonts w:hint="eastAsia"/>
                      <w:vertAlign w:val="baseline"/>
                      <w:lang w:val="en-US" w:eastAsia="zh-CN"/>
                    </w:rPr>
                    <w:t>动环空间站点，支持模糊查询，可多选，默认全部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tcPr>
                <w:p>
                  <w:pPr>
                    <w:rPr>
                      <w:rFonts w:hint="default"/>
                      <w:vertAlign w:val="baseline"/>
                      <w:lang w:val="en-US" w:eastAsia="zh-CN"/>
                    </w:rPr>
                  </w:pPr>
                  <w:r>
                    <w:rPr>
                      <w:rFonts w:hint="eastAsia"/>
                      <w:vertAlign w:val="baseline"/>
                      <w:lang w:val="en-US" w:eastAsia="zh-CN"/>
                    </w:rPr>
                    <w:t>机房名称</w:t>
                  </w:r>
                </w:p>
              </w:tc>
              <w:tc>
                <w:tcPr>
                  <w:tcW w:w="7044" w:type="dxa"/>
                </w:tcPr>
                <w:p>
                  <w:pPr>
                    <w:rPr>
                      <w:rFonts w:hint="default"/>
                      <w:vertAlign w:val="baseline"/>
                      <w:lang w:val="en-US" w:eastAsia="zh-CN"/>
                    </w:rPr>
                  </w:pPr>
                  <w:r>
                    <w:rPr>
                      <w:rFonts w:hint="eastAsia"/>
                      <w:vertAlign w:val="baseline"/>
                      <w:lang w:val="en-US" w:eastAsia="zh-CN"/>
                    </w:rPr>
                    <w:t>动环空间机房，支持模糊查询，可多选，默认全部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tcPr>
                <w:p>
                  <w:pPr>
                    <w:rPr>
                      <w:rFonts w:hint="default"/>
                      <w:vertAlign w:val="baseline"/>
                      <w:lang w:val="en-US" w:eastAsia="zh-CN"/>
                    </w:rPr>
                  </w:pPr>
                  <w:r>
                    <w:rPr>
                      <w:rFonts w:hint="eastAsia"/>
                      <w:vertAlign w:val="baseline"/>
                      <w:lang w:val="en-US" w:eastAsia="zh-CN"/>
                    </w:rPr>
                    <w:t>设备类型</w:t>
                  </w:r>
                </w:p>
              </w:tc>
              <w:tc>
                <w:tcPr>
                  <w:tcW w:w="7044" w:type="dxa"/>
                </w:tcPr>
                <w:p>
                  <w:pPr>
                    <w:rPr>
                      <w:rFonts w:hint="default"/>
                      <w:vertAlign w:val="baseline"/>
                      <w:lang w:val="en-US" w:eastAsia="zh-CN"/>
                    </w:rPr>
                  </w:pPr>
                  <w:r>
                    <w:rPr>
                      <w:rFonts w:hint="eastAsia"/>
                      <w:vertAlign w:val="baseline"/>
                      <w:lang w:val="en-US" w:eastAsia="zh-CN"/>
                    </w:rPr>
                    <w:t>动环设备类型，枚举，可多选，默认全部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vAlign w:val="top"/>
                </w:tcPr>
                <w:p>
                  <w:pPr>
                    <w:rPr>
                      <w:rFonts w:hint="default"/>
                      <w:vertAlign w:val="baseline"/>
                      <w:lang w:val="en-US" w:eastAsia="zh-CN"/>
                    </w:rPr>
                  </w:pPr>
                  <w:r>
                    <w:rPr>
                      <w:rFonts w:hint="eastAsia"/>
                      <w:vertAlign w:val="baseline"/>
                      <w:lang w:val="en-US" w:eastAsia="zh-CN"/>
                    </w:rPr>
                    <w:t>匹配结果</w:t>
                  </w:r>
                </w:p>
              </w:tc>
              <w:tc>
                <w:tcPr>
                  <w:tcW w:w="7044" w:type="dxa"/>
                  <w:vAlign w:val="top"/>
                </w:tcPr>
                <w:p>
                  <w:pPr>
                    <w:rPr>
                      <w:rFonts w:hint="default"/>
                      <w:vertAlign w:val="baseline"/>
                      <w:lang w:val="en-US" w:eastAsia="zh-CN"/>
                    </w:rPr>
                  </w:pPr>
                  <w:r>
                    <w:rPr>
                      <w:rFonts w:hint="eastAsia"/>
                      <w:vertAlign w:val="baseline"/>
                      <w:lang w:val="en-US" w:eastAsia="zh-CN"/>
                    </w:rPr>
                    <w:t>下拉选择，枚举：成功匹配/无法匹配，默认全部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vAlign w:val="top"/>
                </w:tcPr>
                <w:p>
                  <w:pPr>
                    <w:rPr>
                      <w:rFonts w:hint="default"/>
                      <w:vertAlign w:val="baseline"/>
                      <w:lang w:val="en-US" w:eastAsia="zh-CN"/>
                    </w:rPr>
                  </w:pPr>
                  <w:r>
                    <w:rPr>
                      <w:rFonts w:hint="eastAsia"/>
                      <w:vertAlign w:val="baseline"/>
                      <w:lang w:val="en-US" w:eastAsia="zh-CN"/>
                    </w:rPr>
                    <w:t>设备编码</w:t>
                  </w:r>
                </w:p>
              </w:tc>
              <w:tc>
                <w:tcPr>
                  <w:tcW w:w="7044" w:type="dxa"/>
                  <w:vAlign w:val="top"/>
                </w:tcPr>
                <w:p>
                  <w:pPr>
                    <w:rPr>
                      <w:rFonts w:hint="eastAsia"/>
                      <w:vertAlign w:val="baseline"/>
                      <w:lang w:val="en-US" w:eastAsia="zh-CN"/>
                    </w:rPr>
                  </w:pPr>
                  <w:r>
                    <w:rPr>
                      <w:rFonts w:hint="eastAsia"/>
                      <w:vertAlign w:val="baseline"/>
                      <w:lang w:val="en-US" w:eastAsia="zh-CN"/>
                    </w:rPr>
                    <w:t>查询动环设备编码，支持模糊查询</w:t>
                  </w:r>
                </w:p>
              </w:tc>
            </w:tr>
          </w:tbl>
          <w:p>
            <w:pPr>
              <w:rPr>
                <w:rFonts w:hint="default"/>
                <w:lang w:val="en-US" w:eastAsia="zh-CN"/>
              </w:rPr>
            </w:pPr>
          </w:p>
          <w:p>
            <w:pPr>
              <w:numPr>
                <w:ilvl w:val="0"/>
                <w:numId w:val="0"/>
              </w:numPr>
              <w:rPr>
                <w:rFonts w:hint="default"/>
                <w:lang w:val="en-US" w:eastAsia="zh-CN"/>
              </w:rPr>
            </w:pPr>
            <w:r>
              <w:rPr>
                <w:rFonts w:hint="eastAsia"/>
                <w:lang w:val="en-US" w:eastAsia="zh-CN"/>
              </w:rPr>
              <w:t>综资的设备类型与设备子类型与动环的设备类型不完全匹配；筛选条件枚举值 取动环设备类型。其对应关系如下表</w:t>
            </w:r>
          </w:p>
          <w:p>
            <w:pPr>
              <w:pStyle w:val="6"/>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宋体"/>
                <w:lang w:val="en-US" w:eastAsia="zh-CN"/>
              </w:rPr>
            </w:pPr>
            <w:r>
              <w:rPr>
                <w:rFonts w:hint="eastAsia"/>
                <w:lang w:val="en-US" w:eastAsia="zh-CN"/>
              </w:rPr>
              <w:t>表2动环设备类型与综资设备类型匹配关系说明表</w:t>
            </w:r>
          </w:p>
          <w:tbl>
            <w:tblPr>
              <w:tblStyle w:val="9"/>
              <w:tblW w:w="942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984"/>
              <w:gridCol w:w="3060"/>
              <w:gridCol w:w="23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4" w:hRule="atLeast"/>
              </w:trPr>
              <w:tc>
                <w:tcPr>
                  <w:tcW w:w="3984"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keepNext w:val="0"/>
                    <w:keepLines w:val="0"/>
                    <w:widowControl/>
                    <w:suppressLineNumbers w:val="0"/>
                    <w:jc w:val="center"/>
                    <w:textAlignment w:val="center"/>
                    <w:rPr>
                      <w:rFonts w:hint="default" w:ascii="宋体" w:hAnsi="宋体" w:eastAsia="宋体" w:cs="宋体"/>
                      <w:b/>
                      <w:bCs/>
                      <w:i w:val="0"/>
                      <w:iCs w:val="0"/>
                      <w:color w:val="000000"/>
                      <w:sz w:val="21"/>
                      <w:szCs w:val="21"/>
                      <w:u w:val="none"/>
                      <w:lang w:val="en-US"/>
                    </w:rPr>
                  </w:pPr>
                  <w:r>
                    <w:rPr>
                      <w:rFonts w:hint="eastAsia" w:ascii="宋体" w:hAnsi="宋体" w:eastAsia="宋体" w:cs="宋体"/>
                      <w:b/>
                      <w:bCs/>
                      <w:i w:val="0"/>
                      <w:iCs w:val="0"/>
                      <w:color w:val="000000"/>
                      <w:kern w:val="0"/>
                      <w:sz w:val="21"/>
                      <w:szCs w:val="21"/>
                      <w:u w:val="none"/>
                      <w:lang w:val="en-US" w:eastAsia="zh-CN" w:bidi="ar"/>
                    </w:rPr>
                    <w:t>动环</w:t>
                  </w:r>
                  <w:r>
                    <w:rPr>
                      <w:rFonts w:hint="eastAsia" w:ascii="宋体" w:hAnsi="宋体" w:cs="宋体"/>
                      <w:b/>
                      <w:bCs/>
                      <w:i w:val="0"/>
                      <w:iCs w:val="0"/>
                      <w:color w:val="000000"/>
                      <w:kern w:val="0"/>
                      <w:sz w:val="21"/>
                      <w:szCs w:val="21"/>
                      <w:u w:val="none"/>
                      <w:lang w:val="en-US" w:eastAsia="zh-CN" w:bidi="ar"/>
                    </w:rPr>
                    <w:t>设备类型</w:t>
                  </w:r>
                </w:p>
              </w:tc>
              <w:tc>
                <w:tcPr>
                  <w:tcW w:w="3060"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综资设备类型</w:t>
                  </w:r>
                </w:p>
              </w:tc>
              <w:tc>
                <w:tcPr>
                  <w:tcW w:w="2376"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keepNext w:val="0"/>
                    <w:keepLines w:val="0"/>
                    <w:widowControl/>
                    <w:suppressLineNumbers w:val="0"/>
                    <w:jc w:val="center"/>
                    <w:textAlignment w:val="center"/>
                    <w:rPr>
                      <w:rFonts w:hint="default" w:ascii="宋体" w:hAnsi="宋体" w:eastAsia="宋体" w:cs="宋体"/>
                      <w:b/>
                      <w:bCs/>
                      <w:i w:val="0"/>
                      <w:iCs w:val="0"/>
                      <w:color w:val="000000"/>
                      <w:sz w:val="21"/>
                      <w:szCs w:val="21"/>
                      <w:u w:val="none"/>
                      <w:lang w:val="en-US"/>
                    </w:rPr>
                  </w:pPr>
                  <w:r>
                    <w:rPr>
                      <w:rFonts w:hint="eastAsia" w:ascii="宋体" w:hAnsi="宋体" w:eastAsia="宋体" w:cs="宋体"/>
                      <w:b/>
                      <w:bCs/>
                      <w:i w:val="0"/>
                      <w:iCs w:val="0"/>
                      <w:color w:val="000000"/>
                      <w:kern w:val="0"/>
                      <w:sz w:val="21"/>
                      <w:szCs w:val="21"/>
                      <w:u w:val="none"/>
                      <w:lang w:val="en-US" w:eastAsia="zh-CN" w:bidi="ar"/>
                    </w:rPr>
                    <w:t>类型是否一致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UPS配电</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UPS配电</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UPS设备</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UPS设备</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变换设备</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变换设备</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变压器</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变压器</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低压交流配电</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低压交流配电</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低压直流配电</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低压直流配电</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电池恒温箱</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电池恒温箱</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动环监控</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动环监控</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发电机组</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发电机组</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风光设备</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风光设备</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高压配电</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高压配电</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高压直流电源</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高压直流电源</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机房环境</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机房环境</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机房专用空调</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机房专用空调</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极早期烟感</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极早期烟感</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开关电源</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开关电源</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锂电池</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锂电池</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普通空调</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普通空调</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铅酸电池</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铅酸电池</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智能电表</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智能电表</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智能门禁</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智能门禁</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智能通风换热</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智能通风换热</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中央空调末端</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中央空调末端</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中央空调主机</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中央空调主机</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高压直流电源配电</w:t>
                  </w:r>
                </w:p>
              </w:tc>
              <w:tc>
                <w:tcPr>
                  <w:tcW w:w="3060"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高压直流配电</w:t>
                  </w:r>
                </w:p>
              </w:tc>
              <w:tc>
                <w:tcPr>
                  <w:tcW w:w="2376"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jc w:val="center"/>
                    <w:rPr>
                      <w:rFonts w:hint="default"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不一致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户外小型一体化电源</w:t>
                  </w:r>
                </w:p>
              </w:tc>
              <w:tc>
                <w:tcPr>
                  <w:tcW w:w="3060"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其他设备</w:t>
                  </w:r>
                </w:p>
              </w:tc>
              <w:tc>
                <w:tcPr>
                  <w:tcW w:w="2376"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jc w:val="cente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不一致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交流母线配电</w:t>
                  </w:r>
                </w:p>
              </w:tc>
              <w:tc>
                <w:tcPr>
                  <w:tcW w:w="3060"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低压交流配电</w:t>
                  </w:r>
                </w:p>
              </w:tc>
              <w:tc>
                <w:tcPr>
                  <w:tcW w:w="2376"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jc w:val="cente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不一致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一体化能源柜</w:t>
                  </w:r>
                </w:p>
              </w:tc>
              <w:tc>
                <w:tcPr>
                  <w:tcW w:w="3060"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其他设备</w:t>
                  </w:r>
                </w:p>
              </w:tc>
              <w:tc>
                <w:tcPr>
                  <w:tcW w:w="2376"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jc w:val="center"/>
                    <w:rPr>
                      <w:rFonts w:hint="default"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不一致</w:t>
                  </w:r>
                </w:p>
              </w:tc>
            </w:tr>
          </w:tbl>
          <w:p>
            <w:pPr>
              <w:rPr>
                <w:rFonts w:hint="default"/>
                <w:lang w:val="en-US" w:eastAsia="zh-CN"/>
              </w:rPr>
            </w:pPr>
          </w:p>
          <w:p>
            <w:pPr>
              <w:rPr>
                <w:rFonts w:hint="default"/>
                <w:b/>
                <w:bCs/>
                <w:lang w:val="en-US" w:eastAsia="zh-CN"/>
              </w:rPr>
            </w:pPr>
            <w:r>
              <w:rPr>
                <w:rFonts w:hint="eastAsia"/>
                <w:b/>
                <w:bCs/>
                <w:lang w:val="en-US" w:eastAsia="zh-CN"/>
              </w:rPr>
              <w:t>3.2 关联逻辑说明</w:t>
            </w:r>
          </w:p>
          <w:p>
            <w:pPr>
              <w:numPr>
                <w:ilvl w:val="0"/>
                <w:numId w:val="0"/>
              </w:numPr>
              <w:rPr>
                <w:rFonts w:hint="default"/>
                <w:lang w:val="en-US" w:eastAsia="zh-CN"/>
              </w:rPr>
            </w:pPr>
            <w:r>
              <w:rPr>
                <w:rFonts w:hint="eastAsia"/>
                <w:lang w:val="en-US" w:eastAsia="zh-CN"/>
              </w:rPr>
              <w:t>广西客户确定使用综资“设备编码”（device_code)作为动环与综资关联匹配的标识。该标识站点内唯一，全局不唯一。</w:t>
            </w:r>
          </w:p>
          <w:p>
            <w:pPr>
              <w:rPr>
                <w:rFonts w:hint="default"/>
                <w:lang w:val="en-US" w:eastAsia="zh-CN"/>
              </w:rPr>
            </w:pPr>
            <w:r>
              <w:rPr>
                <w:rFonts w:hint="eastAsia"/>
                <w:lang w:val="en-US" w:eastAsia="zh-CN"/>
              </w:rPr>
              <w:t>报表支持已上线动环的全量设备与综资设备进行关联匹配。通过动环“站点名称+</w:t>
            </w:r>
            <w:del w:id="125" w:author="zhoujiansheng" w:date="2025-03-21T11:39:40Z">
              <w:r>
                <w:rPr>
                  <w:rFonts w:hint="default"/>
                  <w:b/>
                  <w:bCs/>
                  <w:lang w:val="en-US" w:eastAsia="zh-CN"/>
                </w:rPr>
                <w:delText>设备编码</w:delText>
              </w:r>
            </w:del>
            <w:ins w:id="126" w:author="zhoujiansheng" w:date="2025-03-21T11:39:43Z">
              <w:r>
                <w:rPr>
                  <w:rFonts w:hint="eastAsia"/>
                  <w:b/>
                  <w:bCs/>
                  <w:lang w:val="en-US" w:eastAsia="zh-CN"/>
                </w:rPr>
                <w:t>设备</w:t>
              </w:r>
            </w:ins>
            <w:ins w:id="127" w:author="zhoujiansheng" w:date="2025-03-21T11:39:45Z">
              <w:r>
                <w:rPr>
                  <w:rFonts w:hint="eastAsia"/>
                  <w:b/>
                  <w:bCs/>
                  <w:lang w:val="en-US" w:eastAsia="zh-CN"/>
                </w:rPr>
                <w:t>名称</w:t>
              </w:r>
            </w:ins>
            <w:r>
              <w:rPr>
                <w:rFonts w:hint="eastAsia"/>
                <w:lang w:val="en-US" w:eastAsia="zh-CN"/>
              </w:rPr>
              <w:t>”关联匹配综资设备表中的“所属站点+</w:t>
            </w:r>
            <w:del w:id="128" w:author="zhoujiansheng" w:date="2025-03-21T11:39:49Z">
              <w:r>
                <w:rPr>
                  <w:rFonts w:hint="default"/>
                  <w:highlight w:val="yellow"/>
                  <w:lang w:val="en-US" w:eastAsia="zh-CN"/>
                </w:rPr>
                <w:delText>设备编码</w:delText>
              </w:r>
            </w:del>
            <w:ins w:id="129" w:author="zhoujiansheng" w:date="2025-03-21T11:39:58Z">
              <w:r>
                <w:rPr>
                  <w:rFonts w:hint="eastAsia"/>
                  <w:highlight w:val="yellow"/>
                  <w:lang w:val="en-US" w:eastAsia="zh-CN"/>
                </w:rPr>
                <w:t>设备</w:t>
              </w:r>
            </w:ins>
            <w:ins w:id="130" w:author="zhoujiansheng" w:date="2025-03-21T11:39:59Z">
              <w:r>
                <w:rPr>
                  <w:rFonts w:hint="eastAsia"/>
                  <w:highlight w:val="yellow"/>
                  <w:lang w:val="en-US" w:eastAsia="zh-CN"/>
                </w:rPr>
                <w:t>名称</w:t>
              </w:r>
            </w:ins>
            <w:r>
              <w:rPr>
                <w:rFonts w:hint="default"/>
                <w:lang w:val="en-US" w:eastAsia="zh-CN"/>
              </w:rPr>
              <w:t>”</w:t>
            </w:r>
            <w:r>
              <w:rPr>
                <w:rFonts w:hint="eastAsia"/>
                <w:lang w:val="en-US" w:eastAsia="zh-CN"/>
              </w:rPr>
              <w:t>。</w:t>
            </w:r>
            <w:ins w:id="131" w:author="zhoujiansheng" w:date="2025-03-21T11:40:38Z">
              <w:r>
                <w:rPr>
                  <w:rFonts w:hint="eastAsia"/>
                  <w:lang w:val="en-US" w:eastAsia="zh-CN"/>
                </w:rPr>
                <w:t>广西</w:t>
              </w:r>
            </w:ins>
            <w:ins w:id="132" w:author="zhoujiansheng" w:date="2025-03-21T11:40:39Z">
              <w:r>
                <w:rPr>
                  <w:rFonts w:hint="eastAsia"/>
                  <w:lang w:val="en-US" w:eastAsia="zh-CN"/>
                </w:rPr>
                <w:t>动环</w:t>
              </w:r>
            </w:ins>
            <w:ins w:id="133" w:author="zhoujiansheng" w:date="2025-03-21T11:40:41Z">
              <w:r>
                <w:rPr>
                  <w:rFonts w:hint="eastAsia"/>
                  <w:lang w:val="en-US" w:eastAsia="zh-CN"/>
                </w:rPr>
                <w:t>C</w:t>
              </w:r>
            </w:ins>
            <w:ins w:id="134" w:author="zhoujiansheng" w:date="2025-03-21T11:40:43Z">
              <w:r>
                <w:rPr>
                  <w:rFonts w:hint="eastAsia"/>
                  <w:lang w:val="en-US" w:eastAsia="zh-CN"/>
                </w:rPr>
                <w:t>接口</w:t>
              </w:r>
            </w:ins>
            <w:ins w:id="135" w:author="zhoujiansheng" w:date="2025-03-21T11:40:44Z">
              <w:r>
                <w:rPr>
                  <w:rFonts w:hint="eastAsia"/>
                  <w:lang w:val="en-US" w:eastAsia="zh-CN"/>
                </w:rPr>
                <w:t>上送</w:t>
              </w:r>
            </w:ins>
            <w:ins w:id="136" w:author="zhoujiansheng" w:date="2025-03-21T11:40:45Z">
              <w:r>
                <w:rPr>
                  <w:rFonts w:hint="eastAsia"/>
                  <w:lang w:val="en-US" w:eastAsia="zh-CN"/>
                </w:rPr>
                <w:t>的</w:t>
              </w:r>
            </w:ins>
            <w:ins w:id="137" w:author="zhoujiansheng" w:date="2025-03-21T11:40:46Z">
              <w:r>
                <w:rPr>
                  <w:rFonts w:hint="eastAsia"/>
                  <w:lang w:val="en-US" w:eastAsia="zh-CN"/>
                </w:rPr>
                <w:t>设备</w:t>
              </w:r>
            </w:ins>
            <w:ins w:id="138" w:author="zhoujiansheng" w:date="2025-03-21T11:40:47Z">
              <w:r>
                <w:rPr>
                  <w:rFonts w:hint="eastAsia"/>
                  <w:lang w:val="en-US" w:eastAsia="zh-CN"/>
                </w:rPr>
                <w:t>信息</w:t>
              </w:r>
            </w:ins>
            <w:ins w:id="139" w:author="zhoujiansheng" w:date="2025-03-21T11:40:48Z">
              <w:r>
                <w:rPr>
                  <w:rFonts w:hint="eastAsia"/>
                  <w:lang w:val="en-US" w:eastAsia="zh-CN"/>
                </w:rPr>
                <w:t>中，</w:t>
              </w:r>
            </w:ins>
            <w:ins w:id="140" w:author="zhoujiansheng" w:date="2025-03-21T11:40:50Z">
              <w:r>
                <w:rPr>
                  <w:rFonts w:hint="eastAsia"/>
                  <w:lang w:val="en-US" w:eastAsia="zh-CN"/>
                </w:rPr>
                <w:t>暂时</w:t>
              </w:r>
            </w:ins>
            <w:ins w:id="141" w:author="zhoujiansheng" w:date="2025-03-21T11:40:52Z">
              <w:r>
                <w:rPr>
                  <w:rFonts w:hint="eastAsia"/>
                  <w:lang w:val="en-US" w:eastAsia="zh-CN"/>
                </w:rPr>
                <w:t>未</w:t>
              </w:r>
            </w:ins>
            <w:ins w:id="142" w:author="zhoujiansheng" w:date="2025-03-21T11:40:54Z">
              <w:r>
                <w:rPr>
                  <w:rFonts w:hint="eastAsia"/>
                  <w:lang w:val="en-US" w:eastAsia="zh-CN"/>
                </w:rPr>
                <w:t>上送</w:t>
              </w:r>
            </w:ins>
            <w:ins w:id="143" w:author="zhoujiansheng" w:date="2025-03-21T11:40:56Z">
              <w:r>
                <w:rPr>
                  <w:rFonts w:hint="eastAsia"/>
                  <w:lang w:val="en-US" w:eastAsia="zh-CN"/>
                </w:rPr>
                <w:t>综资</w:t>
              </w:r>
            </w:ins>
            <w:ins w:id="144" w:author="zhoujiansheng" w:date="2025-03-21T11:40:57Z">
              <w:r>
                <w:rPr>
                  <w:rFonts w:hint="eastAsia"/>
                  <w:lang w:val="en-US" w:eastAsia="zh-CN"/>
                </w:rPr>
                <w:t>设备</w:t>
              </w:r>
            </w:ins>
            <w:ins w:id="145" w:author="zhoujiansheng" w:date="2025-03-21T11:40:58Z">
              <w:r>
                <w:rPr>
                  <w:rFonts w:hint="eastAsia"/>
                  <w:lang w:val="en-US" w:eastAsia="zh-CN"/>
                </w:rPr>
                <w:t>编码</w:t>
              </w:r>
            </w:ins>
            <w:ins w:id="146" w:author="zhoujiansheng" w:date="2025-03-21T11:41:00Z">
              <w:r>
                <w:rPr>
                  <w:rFonts w:hint="eastAsia"/>
                  <w:lang w:val="en-US" w:eastAsia="zh-CN"/>
                </w:rPr>
                <w:t>这个</w:t>
              </w:r>
            </w:ins>
            <w:ins w:id="147" w:author="zhoujiansheng" w:date="2025-03-21T11:41:02Z">
              <w:r>
                <w:rPr>
                  <w:rFonts w:hint="eastAsia"/>
                  <w:lang w:val="en-US" w:eastAsia="zh-CN"/>
                </w:rPr>
                <w:t>字段。</w:t>
              </w:r>
            </w:ins>
          </w:p>
          <w:p>
            <w:pPr>
              <w:rPr>
                <w:rFonts w:hint="default"/>
                <w:lang w:val="en-US" w:eastAsia="zh-CN"/>
              </w:rPr>
            </w:pPr>
          </w:p>
          <w:p>
            <w:pPr>
              <w:rPr>
                <w:rFonts w:hint="default"/>
                <w:b/>
                <w:bCs/>
                <w:lang w:val="en-US" w:eastAsia="zh-CN"/>
              </w:rPr>
            </w:pPr>
            <w:r>
              <w:rPr>
                <w:rFonts w:hint="eastAsia"/>
                <w:b/>
                <w:bCs/>
                <w:lang w:val="en-US" w:eastAsia="zh-CN"/>
              </w:rPr>
              <w:t>3.3 查询结果</w:t>
            </w:r>
          </w:p>
          <w:p>
            <w:pPr>
              <w:rPr>
                <w:rFonts w:hint="default"/>
                <w:lang w:val="en-US" w:eastAsia="zh-CN"/>
              </w:rPr>
            </w:pPr>
            <w:r>
              <w:rPr>
                <w:rFonts w:hint="eastAsia"/>
                <w:lang w:val="en-US" w:eastAsia="zh-CN"/>
              </w:rPr>
              <w:t>查询结果调用最新综资同步数据及动环工作台设备数据。结果字段如下，查询结果支持导出。导出功能需考虑全量设备导出，约20万行。</w:t>
            </w:r>
          </w:p>
          <w:tbl>
            <w:tblPr>
              <w:tblStyle w:val="10"/>
              <w:tblW w:w="9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0"/>
              <w:gridCol w:w="2004"/>
              <w:gridCol w:w="6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数据来源</w:t>
                  </w:r>
                </w:p>
              </w:tc>
              <w:tc>
                <w:tcPr>
                  <w:tcW w:w="2004"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字段</w:t>
                  </w:r>
                </w:p>
              </w:tc>
              <w:tc>
                <w:tcPr>
                  <w:tcW w:w="6362"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0" w:type="dxa"/>
                  <w:vMerge w:val="restart"/>
                  <w:vAlign w:val="center"/>
                </w:tcPr>
                <w:p>
                  <w:pPr>
                    <w:rPr>
                      <w:rFonts w:hint="default"/>
                      <w:vertAlign w:val="baseline"/>
                      <w:lang w:val="en-US" w:eastAsia="zh-CN"/>
                    </w:rPr>
                  </w:pPr>
                  <w:r>
                    <w:rPr>
                      <w:rFonts w:hint="eastAsia"/>
                      <w:vertAlign w:val="baseline"/>
                      <w:lang w:val="en-US" w:eastAsia="zh-CN"/>
                    </w:rPr>
                    <w:t>动环</w:t>
                  </w:r>
                </w:p>
              </w:tc>
              <w:tc>
                <w:tcPr>
                  <w:tcW w:w="2004" w:type="dxa"/>
                </w:tcPr>
                <w:p>
                  <w:pPr>
                    <w:rPr>
                      <w:rFonts w:hint="default"/>
                      <w:vertAlign w:val="baseline"/>
                      <w:lang w:val="en-US" w:eastAsia="zh-CN"/>
                    </w:rPr>
                  </w:pPr>
                  <w:r>
                    <w:rPr>
                      <w:rFonts w:hint="eastAsia"/>
                      <w:vertAlign w:val="baseline"/>
                      <w:lang w:val="en-US" w:eastAsia="zh-CN"/>
                    </w:rPr>
                    <w:t>地市</w:t>
                  </w:r>
                </w:p>
              </w:tc>
              <w:tc>
                <w:tcPr>
                  <w:tcW w:w="6362" w:type="dxa"/>
                </w:tcPr>
                <w:p>
                  <w:pPr>
                    <w:rPr>
                      <w:rFonts w:hint="default"/>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区县</w:t>
                  </w:r>
                </w:p>
              </w:tc>
              <w:tc>
                <w:tcPr>
                  <w:tcW w:w="6362" w:type="dxa"/>
                </w:tcPr>
                <w:p>
                  <w:pPr>
                    <w:rPr>
                      <w:rFonts w:hint="eastAsia"/>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站点类型</w:t>
                  </w:r>
                </w:p>
              </w:tc>
              <w:tc>
                <w:tcPr>
                  <w:tcW w:w="6362" w:type="dxa"/>
                </w:tcPr>
                <w:p>
                  <w:pPr>
                    <w:rPr>
                      <w:rFonts w:hint="eastAsia"/>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站点名称</w:t>
                  </w:r>
                </w:p>
              </w:tc>
              <w:tc>
                <w:tcPr>
                  <w:tcW w:w="6362" w:type="dxa"/>
                </w:tcPr>
                <w:p>
                  <w:pPr>
                    <w:rPr>
                      <w:rFonts w:hint="eastAsia"/>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机房名称</w:t>
                  </w:r>
                </w:p>
              </w:tc>
              <w:tc>
                <w:tcPr>
                  <w:tcW w:w="6362" w:type="dxa"/>
                </w:tcPr>
                <w:p>
                  <w:pPr>
                    <w:rPr>
                      <w:rFonts w:hint="eastAsia"/>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设备类型</w:t>
                  </w:r>
                </w:p>
              </w:tc>
              <w:tc>
                <w:tcPr>
                  <w:tcW w:w="6362" w:type="dxa"/>
                </w:tcPr>
                <w:p>
                  <w:pPr>
                    <w:rPr>
                      <w:rFonts w:hint="eastAsia"/>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设备名称</w:t>
                  </w:r>
                </w:p>
              </w:tc>
              <w:tc>
                <w:tcPr>
                  <w:tcW w:w="6362" w:type="dxa"/>
                </w:tcPr>
                <w:p>
                  <w:pPr>
                    <w:rPr>
                      <w:rFonts w:hint="default"/>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0" w:type="dxa"/>
                  <w:vMerge w:val="continue"/>
                </w:tcPr>
                <w:p>
                  <w:pPr>
                    <w:rPr>
                      <w:rFonts w:hint="eastAsia"/>
                      <w:vertAlign w:val="baseline"/>
                      <w:lang w:val="en-US" w:eastAsia="zh-CN"/>
                    </w:rPr>
                  </w:pPr>
                </w:p>
              </w:tc>
              <w:tc>
                <w:tcPr>
                  <w:tcW w:w="2004" w:type="dxa"/>
                  <w:vAlign w:val="center"/>
                </w:tcPr>
                <w:p>
                  <w:pPr>
                    <w:rPr>
                      <w:rFonts w:hint="default"/>
                      <w:vertAlign w:val="baseline"/>
                      <w:lang w:val="en-US" w:eastAsia="zh-CN"/>
                    </w:rPr>
                  </w:pPr>
                  <w:r>
                    <w:rPr>
                      <w:rFonts w:hint="eastAsia"/>
                      <w:vertAlign w:val="baseline"/>
                      <w:lang w:val="en-US" w:eastAsia="zh-CN"/>
                    </w:rPr>
                    <w:t>设备编码</w:t>
                  </w:r>
                </w:p>
              </w:tc>
              <w:tc>
                <w:tcPr>
                  <w:tcW w:w="6362" w:type="dxa"/>
                </w:tcPr>
                <w:p>
                  <w:pPr>
                    <w:rPr>
                      <w:rFonts w:hint="default"/>
                      <w:vertAlign w:val="baseline"/>
                      <w:lang w:val="en-US" w:eastAsia="zh-CN"/>
                    </w:rPr>
                  </w:pPr>
                  <w:r>
                    <w:rPr>
                      <w:rFonts w:hint="eastAsia"/>
                      <w:vertAlign w:val="baseline"/>
                      <w:lang w:val="en-US" w:eastAsia="zh-CN"/>
                    </w:rPr>
                    <w:t>自动关联筛选条件。这个字段统一存放在</w:t>
                  </w:r>
                  <w:r>
                    <w:commentReference w:id="1"/>
                  </w:r>
                  <w:r>
                    <w:rPr>
                      <w:rFonts w:hint="eastAsia"/>
                      <w:highlight w:val="yellow"/>
                      <w:vertAlign w:val="baseline"/>
                      <w:lang w:val="en-US" w:eastAsia="zh-CN"/>
                    </w:rPr>
                    <w:t>device_code</w:t>
                  </w:r>
                  <w:r>
                    <w:rPr>
                      <w:rFonts w:hint="eastAsia"/>
                      <w:vertAlign w:val="baseline"/>
                      <w:lang w:val="en-US" w:eastAsia="zh-CN"/>
                    </w:rPr>
                    <w:t>下，用于关联综资动环监控设备ID。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restart"/>
                  <w:vAlign w:val="center"/>
                </w:tcPr>
                <w:p>
                  <w:pPr>
                    <w:rPr>
                      <w:rFonts w:hint="default"/>
                      <w:vertAlign w:val="baseline"/>
                      <w:lang w:val="en-US" w:eastAsia="zh-CN"/>
                    </w:rPr>
                  </w:pPr>
                  <w:r>
                    <w:rPr>
                      <w:rFonts w:hint="eastAsia"/>
                      <w:vertAlign w:val="baseline"/>
                      <w:lang w:val="en-US" w:eastAsia="zh-CN"/>
                    </w:rPr>
                    <w:t>综资</w:t>
                  </w:r>
                </w:p>
              </w:tc>
              <w:tc>
                <w:tcPr>
                  <w:tcW w:w="2004" w:type="dxa"/>
                  <w:vAlign w:val="center"/>
                </w:tcPr>
                <w:p>
                  <w:pPr>
                    <w:rPr>
                      <w:rFonts w:hint="default"/>
                      <w:vertAlign w:val="baseline"/>
                      <w:lang w:val="en-US" w:eastAsia="zh-CN"/>
                    </w:rPr>
                  </w:pPr>
                  <w:r>
                    <w:rPr>
                      <w:rFonts w:hint="eastAsia"/>
                      <w:vertAlign w:val="baseline"/>
                      <w:lang w:val="en-US" w:eastAsia="zh-CN"/>
                    </w:rPr>
                    <w:t>资源标识</w:t>
                  </w:r>
                </w:p>
              </w:tc>
              <w:tc>
                <w:tcPr>
                  <w:tcW w:w="6362" w:type="dxa"/>
                </w:tcPr>
                <w:p>
                  <w:pPr>
                    <w:rPr>
                      <w:rFonts w:hint="default"/>
                      <w:vertAlign w:val="baseline"/>
                      <w:lang w:val="en-US" w:eastAsia="zh-CN"/>
                    </w:rPr>
                  </w:pPr>
                  <w:r>
                    <w:rPr>
                      <w:rFonts w:hint="eastAsia"/>
                      <w:vertAlign w:val="baseline"/>
                      <w:lang w:val="en-US" w:eastAsia="zh-CN"/>
                    </w:rPr>
                    <w:t>通过“所属站点+设备名称</w:t>
                  </w:r>
                  <w:r>
                    <w:rPr>
                      <w:rFonts w:hint="default"/>
                      <w:vertAlign w:val="baseline"/>
                      <w:lang w:val="en-US" w:eastAsia="zh-CN"/>
                    </w:rPr>
                    <w:t>”</w:t>
                  </w:r>
                  <w:r>
                    <w:rPr>
                      <w:rFonts w:hint="eastAsia"/>
                      <w:vertAlign w:val="baseline"/>
                      <w:lang w:val="en-US" w:eastAsia="zh-CN"/>
                    </w:rPr>
                    <w:t>成功关联设备后，自动带出对应设备资源唯一标识，字段英文名：res_code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所属地市</w:t>
                  </w:r>
                </w:p>
              </w:tc>
              <w:tc>
                <w:tcPr>
                  <w:tcW w:w="6362" w:type="dxa"/>
                </w:tcPr>
                <w:p>
                  <w:pPr>
                    <w:rPr>
                      <w:rFonts w:hint="default"/>
                      <w:vertAlign w:val="baseline"/>
                      <w:lang w:val="en-US" w:eastAsia="zh-CN"/>
                    </w:rPr>
                  </w:pPr>
                  <w:r>
                    <w:rPr>
                      <w:rFonts w:hint="eastAsia"/>
                      <w:vertAlign w:val="baseline"/>
                      <w:lang w:val="en-US" w:eastAsia="zh-CN"/>
                    </w:rPr>
                    <w:t>通过“所属站点</w:t>
                  </w:r>
                  <w:r>
                    <w:rPr>
                      <w:rFonts w:hint="default"/>
                      <w:vertAlign w:val="baseline"/>
                      <w:lang w:val="en-US" w:eastAsia="zh-CN"/>
                    </w:rPr>
                    <w:t>”</w:t>
                  </w:r>
                  <w:r>
                    <w:rPr>
                      <w:rFonts w:hint="eastAsia"/>
                      <w:vertAlign w:val="baseline"/>
                      <w:lang w:val="en-US" w:eastAsia="zh-CN"/>
                    </w:rPr>
                    <w:t>成功关联设备后，自动带出对应所属地市信息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所属区县</w:t>
                  </w:r>
                </w:p>
              </w:tc>
              <w:tc>
                <w:tcPr>
                  <w:tcW w:w="6362" w:type="dxa"/>
                </w:tcPr>
                <w:p>
                  <w:pPr>
                    <w:rPr>
                      <w:rFonts w:hint="eastAsia"/>
                      <w:vertAlign w:val="baseline"/>
                      <w:lang w:val="en-US" w:eastAsia="zh-CN"/>
                    </w:rPr>
                  </w:pPr>
                  <w:r>
                    <w:rPr>
                      <w:rFonts w:hint="eastAsia"/>
                      <w:vertAlign w:val="baseline"/>
                      <w:lang w:val="en-US" w:eastAsia="zh-CN"/>
                    </w:rPr>
                    <w:t>通过“所属站点</w:t>
                  </w:r>
                  <w:r>
                    <w:rPr>
                      <w:rFonts w:hint="default"/>
                      <w:vertAlign w:val="baseline"/>
                      <w:lang w:val="en-US" w:eastAsia="zh-CN"/>
                    </w:rPr>
                    <w:t>”</w:t>
                  </w:r>
                  <w:r>
                    <w:rPr>
                      <w:rFonts w:hint="eastAsia"/>
                      <w:vertAlign w:val="baseline"/>
                      <w:lang w:val="en-US" w:eastAsia="zh-CN"/>
                    </w:rPr>
                    <w:t>成功关联设备后，自动带出对应所属区县信息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所属站点</w:t>
                  </w:r>
                </w:p>
              </w:tc>
              <w:tc>
                <w:tcPr>
                  <w:tcW w:w="6362" w:type="dxa"/>
                </w:tcPr>
                <w:p>
                  <w:pPr>
                    <w:rPr>
                      <w:rFonts w:hint="default"/>
                      <w:vertAlign w:val="baseline"/>
                      <w:lang w:val="en-US" w:eastAsia="zh-CN"/>
                    </w:rPr>
                  </w:pPr>
                  <w:r>
                    <w:rPr>
                      <w:rFonts w:hint="eastAsia"/>
                      <w:vertAlign w:val="baseline"/>
                      <w:lang w:val="en-US" w:eastAsia="zh-CN"/>
                    </w:rPr>
                    <w:t>通过名称关联动环平台站点，字段英文名：related_site。若站点无法关联，则为空。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动环专业站点级别</w:t>
                  </w:r>
                </w:p>
              </w:tc>
              <w:tc>
                <w:tcPr>
                  <w:tcW w:w="6362" w:type="dxa"/>
                </w:tcPr>
                <w:p>
                  <w:pPr>
                    <w:rPr>
                      <w:rFonts w:hint="default"/>
                      <w:vertAlign w:val="baseline"/>
                      <w:lang w:val="en-US" w:eastAsia="zh-CN"/>
                    </w:rPr>
                  </w:pPr>
                  <w:r>
                    <w:rPr>
                      <w:rFonts w:hint="eastAsia"/>
                      <w:vertAlign w:val="baseline"/>
                      <w:lang w:val="en-US" w:eastAsia="zh-CN"/>
                    </w:rPr>
                    <w:t>通过位置点动环属性表，查询所属站点的动环专业站点级别，字段英文名：power_site_level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所属机房</w:t>
                  </w:r>
                </w:p>
              </w:tc>
              <w:tc>
                <w:tcPr>
                  <w:tcW w:w="6362" w:type="dxa"/>
                </w:tcPr>
                <w:p>
                  <w:pPr>
                    <w:rPr>
                      <w:rFonts w:hint="default"/>
                      <w:vertAlign w:val="baseline"/>
                      <w:lang w:val="en-US" w:eastAsia="zh-CN"/>
                    </w:rPr>
                  </w:pPr>
                  <w:r>
                    <w:rPr>
                      <w:rFonts w:hint="eastAsia"/>
                      <w:vertAlign w:val="baseline"/>
                      <w:lang w:val="en-US" w:eastAsia="zh-CN"/>
                    </w:rPr>
                    <w:t>通过“所属站点+动环监控设备ID</w:t>
                  </w:r>
                  <w:r>
                    <w:rPr>
                      <w:rFonts w:hint="default"/>
                      <w:vertAlign w:val="baseline"/>
                      <w:lang w:val="en-US" w:eastAsia="zh-CN"/>
                    </w:rPr>
                    <w:t>”</w:t>
                  </w:r>
                  <w:r>
                    <w:rPr>
                      <w:rFonts w:hint="eastAsia"/>
                      <w:vertAlign w:val="baseline"/>
                      <w:lang w:val="en-US" w:eastAsia="zh-CN"/>
                    </w:rPr>
                    <w:t>成功关联设备后，自动带出对应机房信息，字段英文名：related_room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设备类型</w:t>
                  </w:r>
                </w:p>
              </w:tc>
              <w:tc>
                <w:tcPr>
                  <w:tcW w:w="6362" w:type="dxa"/>
                </w:tcPr>
                <w:p>
                  <w:pPr>
                    <w:rPr>
                      <w:rFonts w:hint="eastAsia"/>
                      <w:vertAlign w:val="baseline"/>
                      <w:lang w:val="en-US" w:eastAsia="zh-CN"/>
                    </w:rPr>
                  </w:pPr>
                  <w:r>
                    <w:rPr>
                      <w:rFonts w:hint="eastAsia"/>
                      <w:vertAlign w:val="baseline"/>
                      <w:lang w:val="en-US" w:eastAsia="zh-CN"/>
                    </w:rPr>
                    <w:t>通过“所属站点+设备名称</w:t>
                  </w:r>
                  <w:r>
                    <w:rPr>
                      <w:rFonts w:hint="default"/>
                      <w:vertAlign w:val="baseline"/>
                      <w:lang w:val="en-US" w:eastAsia="zh-CN"/>
                    </w:rPr>
                    <w:t>”</w:t>
                  </w:r>
                  <w:r>
                    <w:rPr>
                      <w:rFonts w:hint="eastAsia"/>
                      <w:vertAlign w:val="baseline"/>
                      <w:lang w:val="en-US" w:eastAsia="zh-CN"/>
                    </w:rPr>
                    <w:t>成功关联设备后，自动带出对应设备类型信息，字段英文名：device_type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设备子类</w:t>
                  </w:r>
                </w:p>
              </w:tc>
              <w:tc>
                <w:tcPr>
                  <w:tcW w:w="6362" w:type="dxa"/>
                </w:tcPr>
                <w:p>
                  <w:pPr>
                    <w:rPr>
                      <w:rFonts w:hint="eastAsia"/>
                      <w:vertAlign w:val="baseline"/>
                      <w:lang w:val="en-US" w:eastAsia="zh-CN"/>
                    </w:rPr>
                  </w:pPr>
                  <w:r>
                    <w:rPr>
                      <w:rFonts w:hint="eastAsia"/>
                      <w:vertAlign w:val="baseline"/>
                      <w:lang w:val="en-US" w:eastAsia="zh-CN"/>
                    </w:rPr>
                    <w:t>通过“所属站点+设备名称</w:t>
                  </w:r>
                  <w:r>
                    <w:rPr>
                      <w:rFonts w:hint="default"/>
                      <w:vertAlign w:val="baseline"/>
                      <w:lang w:val="en-US" w:eastAsia="zh-CN"/>
                    </w:rPr>
                    <w:t>”</w:t>
                  </w:r>
                  <w:r>
                    <w:rPr>
                      <w:rFonts w:hint="eastAsia"/>
                      <w:vertAlign w:val="baseline"/>
                      <w:lang w:val="en-US" w:eastAsia="zh-CN"/>
                    </w:rPr>
                    <w:t>成功关联设备后，自动带出对应设备子类信息，字段英文名：device_subclass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设备名称</w:t>
                  </w:r>
                </w:p>
              </w:tc>
              <w:tc>
                <w:tcPr>
                  <w:tcW w:w="6362" w:type="dxa"/>
                </w:tcPr>
                <w:p>
                  <w:pPr>
                    <w:rPr>
                      <w:rFonts w:hint="eastAsia"/>
                      <w:vertAlign w:val="baseline"/>
                      <w:lang w:val="en-US" w:eastAsia="zh-CN"/>
                    </w:rPr>
                  </w:pPr>
                  <w:r>
                    <w:rPr>
                      <w:rFonts w:hint="eastAsia"/>
                      <w:vertAlign w:val="baseline"/>
                      <w:lang w:val="en-US" w:eastAsia="zh-CN"/>
                    </w:rPr>
                    <w:t>综资设备名称，字段英文名：zh_label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vAlign w:val="top"/>
                </w:tcPr>
                <w:p>
                  <w:pPr>
                    <w:rPr>
                      <w:rFonts w:hint="default"/>
                      <w:vertAlign w:val="baseline"/>
                      <w:lang w:val="en-US" w:eastAsia="zh-CN"/>
                    </w:rPr>
                  </w:pPr>
                  <w:r>
                    <w:rPr>
                      <w:rFonts w:hint="eastAsia"/>
                      <w:highlight w:val="yellow"/>
                      <w:vertAlign w:val="baseline"/>
                      <w:lang w:val="en-US" w:eastAsia="zh-CN"/>
                    </w:rPr>
                    <w:t>动环监控设备ID</w:t>
                  </w:r>
                  <w:r>
                    <w:rPr>
                      <w:highlight w:val="yellow"/>
                    </w:rPr>
                    <w:commentReference w:id="2"/>
                  </w:r>
                </w:p>
              </w:tc>
              <w:tc>
                <w:tcPr>
                  <w:tcW w:w="6362" w:type="dxa"/>
                  <w:vAlign w:val="top"/>
                </w:tcPr>
                <w:p>
                  <w:pPr>
                    <w:rPr>
                      <w:rFonts w:hint="default"/>
                      <w:vertAlign w:val="baseline"/>
                      <w:lang w:val="en-US" w:eastAsia="zh-CN"/>
                    </w:rPr>
                  </w:pPr>
                  <w:r>
                    <w:rPr>
                      <w:rFonts w:hint="eastAsia"/>
                      <w:vertAlign w:val="baseline"/>
                      <w:lang w:val="en-US" w:eastAsia="zh-CN"/>
                    </w:rPr>
                    <w:t>通过“所属站点+设备名称</w:t>
                  </w:r>
                  <w:r>
                    <w:rPr>
                      <w:rFonts w:hint="default"/>
                      <w:vertAlign w:val="baseline"/>
                      <w:lang w:val="en-US" w:eastAsia="zh-CN"/>
                    </w:rPr>
                    <w:t>”</w:t>
                  </w:r>
                  <w:r>
                    <w:rPr>
                      <w:rFonts w:hint="eastAsia"/>
                      <w:vertAlign w:val="baseline"/>
                      <w:lang w:val="en-US" w:eastAsia="zh-CN"/>
                    </w:rPr>
                    <w:t>成功关联设备后，自动带出对应设备编码，英文字段名：device_code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vAlign w:val="top"/>
                </w:tcPr>
                <w:p>
                  <w:pPr>
                    <w:rPr>
                      <w:rFonts w:hint="eastAsia"/>
                      <w:vertAlign w:val="baseline"/>
                      <w:lang w:val="en-US" w:eastAsia="zh-CN"/>
                    </w:rPr>
                  </w:pPr>
                  <w:r>
                    <w:rPr>
                      <w:rFonts w:hint="eastAsia"/>
                      <w:vertAlign w:val="baseline"/>
                      <w:lang w:val="en-US" w:eastAsia="zh-CN"/>
                    </w:rPr>
                    <w:t>综资数据时间</w:t>
                  </w:r>
                </w:p>
              </w:tc>
              <w:tc>
                <w:tcPr>
                  <w:tcW w:w="6362" w:type="dxa"/>
                  <w:vAlign w:val="top"/>
                </w:tcPr>
                <w:p>
                  <w:pPr>
                    <w:rPr>
                      <w:rFonts w:hint="eastAsia"/>
                      <w:vertAlign w:val="baseline"/>
                      <w:lang w:val="en-US" w:eastAsia="zh-CN"/>
                    </w:rPr>
                  </w:pPr>
                  <w:r>
                    <w:rPr>
                      <w:rFonts w:hint="eastAsia"/>
                      <w:vertAlign w:val="baseline"/>
                      <w:lang w:val="en-US" w:eastAsia="zh-CN"/>
                    </w:rPr>
                    <w:t>显示当前报表比对的综资数据文件的时间。例如：动环工作台2025-03-19从共享中心同步到20250318的综资文件，则显示2025-03-18。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4" w:type="dxa"/>
                  <w:gridSpan w:val="2"/>
                </w:tcPr>
                <w:p>
                  <w:pPr>
                    <w:rPr>
                      <w:rFonts w:hint="default"/>
                      <w:vertAlign w:val="baseline"/>
                      <w:lang w:val="en-US" w:eastAsia="zh-CN"/>
                    </w:rPr>
                  </w:pPr>
                  <w:r>
                    <w:rPr>
                      <w:rFonts w:hint="eastAsia"/>
                      <w:vertAlign w:val="baseline"/>
                      <w:lang w:val="en-US" w:eastAsia="zh-CN"/>
                    </w:rPr>
                    <w:t>匹配结果</w:t>
                  </w:r>
                </w:p>
              </w:tc>
              <w:tc>
                <w:tcPr>
                  <w:tcW w:w="6362" w:type="dxa"/>
                  <w:vAlign w:val="top"/>
                </w:tcPr>
                <w:p>
                  <w:pPr>
                    <w:rPr>
                      <w:rFonts w:hint="default"/>
                      <w:vertAlign w:val="baseline"/>
                      <w:lang w:val="en-US" w:eastAsia="zh-CN"/>
                    </w:rPr>
                  </w:pPr>
                  <w:r>
                    <w:rPr>
                      <w:rFonts w:hint="eastAsia"/>
                      <w:vertAlign w:val="baseline"/>
                      <w:lang w:val="en-US" w:eastAsia="zh-CN"/>
                    </w:rPr>
                    <w:t>枚举：成功匹配/无法匹配。可</w:t>
                  </w:r>
                  <w:r>
                    <w:rPr>
                      <w:rFonts w:hint="eastAsia"/>
                      <w:lang w:val="en-US" w:eastAsia="zh-CN"/>
                    </w:rPr>
                    <w:t>通过动环“站点名称+</w:t>
                  </w:r>
                  <w:r>
                    <w:rPr>
                      <w:rFonts w:hint="eastAsia"/>
                      <w:b/>
                      <w:bCs/>
                      <w:lang w:val="en-US" w:eastAsia="zh-CN"/>
                    </w:rPr>
                    <w:t>设备名称</w:t>
                  </w:r>
                  <w:r>
                    <w:rPr>
                      <w:rFonts w:hint="eastAsia"/>
                      <w:lang w:val="en-US" w:eastAsia="zh-CN"/>
                    </w:rPr>
                    <w:t>”关联匹配综资设备表中的“所属站点+设备名称</w:t>
                  </w:r>
                  <w:r>
                    <w:rPr>
                      <w:rFonts w:hint="default"/>
                      <w:lang w:val="en-US" w:eastAsia="zh-CN"/>
                    </w:rPr>
                    <w:t>”</w:t>
                  </w:r>
                  <w:r>
                    <w:rPr>
                      <w:rFonts w:hint="eastAsia"/>
                      <w:lang w:val="en-US" w:eastAsia="zh-CN"/>
                    </w:rPr>
                    <w:t>，则成功匹配，否则无法匹配。</w:t>
                  </w:r>
                </w:p>
              </w:tc>
            </w:tr>
          </w:tbl>
          <w:p>
            <w:pPr>
              <w:rPr>
                <w:rFonts w:hint="eastAsia"/>
                <w:lang w:val="en-US" w:eastAsia="zh-CN"/>
              </w:rPr>
            </w:pPr>
          </w:p>
          <w:p>
            <w:pPr>
              <w:numPr>
                <w:ilvl w:val="0"/>
                <w:numId w:val="0"/>
              </w:numPr>
              <w:ind w:leftChars="0"/>
            </w:pPr>
          </w:p>
          <w:p>
            <w:pPr>
              <w:numPr>
                <w:ilvl w:val="0"/>
                <w:numId w:val="0"/>
              </w:numPr>
              <w:ind w:leftChars="0"/>
              <w:rPr>
                <w:rFonts w:hint="eastAsia"/>
                <w:lang w:val="en-US" w:eastAsia="zh-CN"/>
              </w:rPr>
            </w:pPr>
            <w:r>
              <w:rPr>
                <w:rFonts w:hint="eastAsia"/>
                <w:b/>
                <w:bCs/>
                <w:lang w:val="en-US" w:eastAsia="zh-CN"/>
              </w:rPr>
              <w:t>附：功能上线后通知公告内容</w:t>
            </w:r>
            <w:r>
              <w:rPr>
                <w:rFonts w:hint="eastAsia"/>
                <w:lang w:val="en-US" w:eastAsia="zh-CN"/>
              </w:rPr>
              <w:t>：</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标题：动环设备与综资关联报表功能上线</w:t>
            </w:r>
          </w:p>
          <w:p>
            <w:pPr>
              <w:widowControl w:val="0"/>
              <w:numPr>
                <w:ilvl w:val="0"/>
                <w:numId w:val="0"/>
              </w:numPr>
              <w:spacing w:before="20" w:beforeLines="20" w:after="20" w:afterLines="20" w:line="288" w:lineRule="auto"/>
              <w:jc w:val="both"/>
              <w:rPr>
                <w:rFonts w:hint="eastAsia"/>
                <w:sz w:val="21"/>
                <w:lang w:val="en-US" w:eastAsia="zh-CN"/>
              </w:rPr>
            </w:pPr>
            <w:r>
              <w:rPr>
                <w:rFonts w:hint="eastAsia"/>
                <w:b/>
                <w:bCs/>
                <w:sz w:val="21"/>
                <w:lang w:val="en-US" w:eastAsia="zh-CN"/>
              </w:rPr>
              <w:t>功能位置</w:t>
            </w:r>
            <w:r>
              <w:rPr>
                <w:rFonts w:hint="eastAsia"/>
                <w:sz w:val="21"/>
                <w:lang w:val="en-US" w:eastAsia="zh-CN"/>
              </w:rPr>
              <w:t>：运行分析——数据——动环设备与综资关联报表</w:t>
            </w:r>
          </w:p>
          <w:p>
            <w:pPr>
              <w:widowControl w:val="0"/>
              <w:numPr>
                <w:ilvl w:val="0"/>
                <w:numId w:val="0"/>
              </w:numPr>
              <w:spacing w:before="20" w:beforeLines="20" w:after="20" w:afterLines="20" w:line="288" w:lineRule="auto"/>
              <w:jc w:val="both"/>
              <w:rPr>
                <w:rFonts w:hint="default"/>
                <w:sz w:val="21"/>
                <w:lang w:val="en-US" w:eastAsia="zh-CN"/>
              </w:rPr>
            </w:pPr>
            <w:r>
              <w:rPr>
                <w:rFonts w:hint="eastAsia"/>
                <w:b/>
                <w:bCs/>
                <w:sz w:val="21"/>
                <w:lang w:val="en-US" w:eastAsia="zh-CN"/>
              </w:rPr>
              <w:t>功能背景</w:t>
            </w:r>
            <w:r>
              <w:rPr>
                <w:rFonts w:hint="eastAsia"/>
                <w:sz w:val="21"/>
                <w:lang w:val="en-US" w:eastAsia="zh-CN"/>
              </w:rPr>
              <w:t>：为后续动环设备自动关联综资数据提供基础，可通过报表快速排查暂无法关联的设备信息，为基础数据整改提供明细。</w:t>
            </w:r>
          </w:p>
          <w:p>
            <w:pPr>
              <w:widowControl w:val="0"/>
              <w:numPr>
                <w:ilvl w:val="0"/>
                <w:numId w:val="0"/>
              </w:numPr>
              <w:spacing w:before="20" w:beforeLines="20" w:after="20" w:afterLines="20" w:line="288" w:lineRule="auto"/>
              <w:jc w:val="both"/>
              <w:rPr>
                <w:rFonts w:hint="eastAsia"/>
                <w:sz w:val="21"/>
                <w:lang w:val="en-US" w:eastAsia="zh-CN"/>
              </w:rPr>
            </w:pPr>
            <w:r>
              <w:rPr>
                <w:rFonts w:hint="eastAsia"/>
                <w:b/>
                <w:bCs/>
                <w:sz w:val="21"/>
                <w:lang w:val="en-US" w:eastAsia="zh-CN"/>
              </w:rPr>
              <w:t>功能说明</w:t>
            </w:r>
            <w:r>
              <w:rPr>
                <w:rFonts w:hint="eastAsia"/>
                <w:sz w:val="21"/>
                <w:lang w:val="en-US" w:eastAsia="zh-CN"/>
              </w:rPr>
              <w:t>：基于已接入动环工作台的动环监控设备，通过动环“站点名称+设备名称”，关联匹配综资“所属站点+设备名称”，关联匹配成功后，获取设备对应的综资信息，包括：资源标识、空间位置信息、站点类型、动环监控设备ID（综资字段：设备编码）、综资数据时间（综资数据上送到共享中心的日期）。</w:t>
            </w:r>
          </w:p>
          <w:p>
            <w:pPr>
              <w:widowControl w:val="0"/>
              <w:numPr>
                <w:ilvl w:val="0"/>
                <w:numId w:val="0"/>
              </w:numPr>
              <w:spacing w:before="20" w:beforeLines="20" w:after="20" w:afterLines="20" w:line="288" w:lineRule="auto"/>
              <w:jc w:val="both"/>
              <w:rPr>
                <w:rFonts w:hint="eastAsia"/>
                <w:sz w:val="21"/>
                <w:lang w:val="en-US" w:eastAsia="zh-CN"/>
              </w:rPr>
            </w:pPr>
            <w:r>
              <w:rPr>
                <w:rFonts w:hint="eastAsia"/>
                <w:b/>
                <w:bCs/>
                <w:sz w:val="21"/>
                <w:lang w:val="en-US" w:eastAsia="zh-CN"/>
              </w:rPr>
              <w:t>数据说明</w:t>
            </w:r>
            <w:r>
              <w:rPr>
                <w:rFonts w:hint="eastAsia"/>
                <w:sz w:val="21"/>
                <w:lang w:val="en-US" w:eastAsia="zh-CN"/>
              </w:rPr>
              <w:t>：1、表格数据统计全量动环工作台上线设备；2、报表每日通过定时任务关联最新综资设备数据。</w:t>
            </w:r>
          </w:p>
          <w:p>
            <w:pPr>
              <w:numPr>
                <w:ilvl w:val="0"/>
                <w:numId w:val="0"/>
              </w:numPr>
              <w:ind w:leftChars="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高</w:t>
            </w:r>
          </w:p>
        </w:tc>
        <w:tc>
          <w:tcPr>
            <w:tcW w:w="1146" w:type="dxa"/>
            <w:shd w:val="clear" w:color="auto" w:fill="auto"/>
          </w:tcPr>
          <w:p>
            <w:pPr>
              <w:pStyle w:val="7"/>
              <w:rPr>
                <w:sz w:val="22"/>
                <w:szCs w:val="22"/>
              </w:rPr>
            </w:pPr>
            <w:r>
              <w:rPr>
                <w:rFonts w:hint="eastAsia"/>
                <w:sz w:val="22"/>
                <w:szCs w:val="22"/>
              </w:rPr>
              <w:t>使用频度</w:t>
            </w:r>
          </w:p>
        </w:tc>
        <w:tc>
          <w:tcPr>
            <w:tcW w:w="2024"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高</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shd w:val="clear" w:color="auto" w:fill="auto"/>
          </w:tcPr>
          <w:p>
            <w:pPr>
              <w:pStyle w:val="7"/>
              <w:rPr>
                <w:rFonts w:hint="default"/>
                <w:sz w:val="22"/>
                <w:szCs w:val="22"/>
                <w:lang w:val="en-US" w:eastAsia="zh-CN"/>
              </w:rPr>
            </w:pPr>
            <w:r>
              <w:rPr>
                <w:rFonts w:hint="eastAsia"/>
                <w:sz w:val="22"/>
                <w:szCs w:val="22"/>
                <w:lang w:val="en-US" w:eastAsia="zh-CN"/>
              </w:rPr>
              <w:t>已上线20250327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ins w:id="148" w:author="zhoujiansheng" w:date="2025-04-16T14:26:30Z"/>
                <w:rFonts w:hint="eastAsia" w:ascii="宋体" w:hAnsi="宋体"/>
                <w:sz w:val="22"/>
                <w:szCs w:val="22"/>
                <w:lang w:val="en-US" w:eastAsia="zh-CN"/>
              </w:rPr>
            </w:pPr>
            <w:r>
              <w:rPr>
                <w:rFonts w:hint="eastAsia" w:ascii="宋体" w:hAnsi="宋体"/>
                <w:sz w:val="22"/>
                <w:szCs w:val="22"/>
                <w:lang w:val="en-US" w:eastAsia="zh-CN"/>
              </w:rPr>
              <w:t>平台已接入综资数据</w:t>
            </w:r>
          </w:p>
          <w:p>
            <w:pPr>
              <w:pStyle w:val="7"/>
              <w:rPr>
                <w:rFonts w:hint="default" w:ascii="宋体" w:hAnsi="宋体"/>
                <w:sz w:val="22"/>
                <w:szCs w:val="22"/>
                <w:lang w:val="en-US" w:eastAsia="zh-CN"/>
              </w:rPr>
            </w:pPr>
            <w:ins w:id="149" w:author="zhoujiansheng" w:date="2025-04-16T14:28:49Z">
              <w:r>
                <w:rPr>
                  <w:rFonts w:hint="eastAsia" w:ascii="宋体" w:hAnsi="宋体"/>
                  <w:sz w:val="22"/>
                  <w:szCs w:val="22"/>
                  <w:lang w:val="en-US" w:eastAsia="zh-CN"/>
                </w:rPr>
                <w:t>补充功能</w:t>
              </w:r>
            </w:ins>
            <w:ins w:id="150" w:author="zhoujiansheng" w:date="2025-04-16T14:28:51Z">
              <w:r>
                <w:rPr>
                  <w:rFonts w:hint="eastAsia" w:ascii="宋体" w:hAnsi="宋体"/>
                  <w:sz w:val="22"/>
                  <w:szCs w:val="22"/>
                  <w:lang w:val="en-US" w:eastAsia="zh-CN"/>
                </w:rPr>
                <w:t>数据</w:t>
              </w:r>
            </w:ins>
            <w:ins w:id="151" w:author="zhoujiansheng" w:date="2025-04-16T14:28:53Z">
              <w:r>
                <w:rPr>
                  <w:rFonts w:hint="eastAsia" w:ascii="宋体" w:hAnsi="宋体"/>
                  <w:sz w:val="22"/>
                  <w:szCs w:val="22"/>
                  <w:lang w:val="en-US" w:eastAsia="zh-CN"/>
                </w:rPr>
                <w:t>权限</w:t>
              </w:r>
            </w:ins>
            <w:ins w:id="152" w:author="zhoujiansheng" w:date="2025-04-16T14:28:55Z">
              <w:r>
                <w:rPr>
                  <w:rFonts w:hint="eastAsia" w:ascii="宋体" w:hAnsi="宋体"/>
                  <w:sz w:val="22"/>
                  <w:szCs w:val="22"/>
                  <w:lang w:val="en-US" w:eastAsia="zh-CN"/>
                </w:rPr>
                <w:t>，</w:t>
              </w:r>
            </w:ins>
            <w:ins w:id="153" w:author="zhoujiansheng" w:date="2025-04-16T14:28:57Z">
              <w:r>
                <w:rPr>
                  <w:rFonts w:hint="eastAsia" w:ascii="宋体" w:hAnsi="宋体"/>
                  <w:sz w:val="22"/>
                  <w:szCs w:val="22"/>
                  <w:lang w:val="en-US" w:eastAsia="zh-CN"/>
                </w:rPr>
                <w:t>功能</w:t>
              </w:r>
            </w:ins>
            <w:ins w:id="154" w:author="zhoujiansheng" w:date="2025-04-16T14:28:58Z">
              <w:r>
                <w:rPr>
                  <w:rFonts w:hint="eastAsia" w:ascii="宋体" w:hAnsi="宋体"/>
                  <w:sz w:val="22"/>
                  <w:szCs w:val="22"/>
                  <w:lang w:val="en-US" w:eastAsia="zh-CN"/>
                </w:rPr>
                <w:t>权限</w:t>
              </w:r>
            </w:ins>
            <w:ins w:id="155" w:author="zhoujiansheng" w:date="2025-04-16T14:28:59Z">
              <w:r>
                <w:rPr>
                  <w:rFonts w:hint="eastAsia" w:ascii="宋体" w:hAnsi="宋体"/>
                  <w:sz w:val="22"/>
                  <w:szCs w:val="22"/>
                  <w:lang w:val="en-US" w:eastAsia="zh-CN"/>
                </w:rPr>
                <w:t>开</w:t>
              </w:r>
            </w:ins>
            <w:ins w:id="156" w:author="zhoujiansheng" w:date="2025-04-16T14:29:01Z">
              <w:r>
                <w:rPr>
                  <w:rFonts w:hint="eastAsia" w:ascii="宋体" w:hAnsi="宋体"/>
                  <w:sz w:val="22"/>
                  <w:szCs w:val="22"/>
                  <w:lang w:val="en-US" w:eastAsia="zh-CN"/>
                </w:rPr>
                <w:t>放</w:t>
              </w:r>
            </w:ins>
            <w:ins w:id="157" w:author="zhoujiansheng" w:date="2025-04-16T14:29:03Z">
              <w:r>
                <w:rPr>
                  <w:rFonts w:hint="eastAsia" w:ascii="宋体" w:hAnsi="宋体"/>
                  <w:sz w:val="22"/>
                  <w:szCs w:val="22"/>
                  <w:lang w:val="en-US" w:eastAsia="zh-CN"/>
                </w:rPr>
                <w:t>给</w:t>
              </w:r>
            </w:ins>
            <w:ins w:id="158" w:author="zhoujiansheng" w:date="2025-04-16T14:29:04Z">
              <w:r>
                <w:rPr>
                  <w:rFonts w:hint="eastAsia" w:ascii="宋体" w:hAnsi="宋体"/>
                  <w:sz w:val="22"/>
                  <w:szCs w:val="22"/>
                  <w:lang w:val="en-US" w:eastAsia="zh-CN"/>
                </w:rPr>
                <w:t>所有</w:t>
              </w:r>
            </w:ins>
            <w:ins w:id="159" w:author="zhoujiansheng" w:date="2025-04-16T14:29:05Z">
              <w:r>
                <w:rPr>
                  <w:rFonts w:hint="eastAsia" w:ascii="宋体" w:hAnsi="宋体"/>
                  <w:sz w:val="22"/>
                  <w:szCs w:val="22"/>
                  <w:lang w:val="en-US" w:eastAsia="zh-CN"/>
                </w:rPr>
                <w:t>用户</w:t>
              </w:r>
            </w:ins>
            <w:ins w:id="160" w:author="zhoujiansheng" w:date="2025-04-16T14:29:07Z">
              <w:r>
                <w:rPr>
                  <w:rFonts w:hint="eastAsia" w:ascii="宋体" w:hAnsi="宋体"/>
                  <w:sz w:val="22"/>
                  <w:szCs w:val="22"/>
                  <w:lang w:val="en-US" w:eastAsia="zh-CN"/>
                </w:rPr>
                <w:t>。</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需求范围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lang w:val="en-US" w:eastAsia="zh-CN"/>
              </w:rPr>
              <w:t>广西</w:t>
            </w:r>
          </w:p>
        </w:tc>
      </w:tr>
    </w:tbl>
    <w:p>
      <w:pPr>
        <w:numPr>
          <w:ilvl w:val="0"/>
          <w:numId w:val="0"/>
        </w:numPr>
        <w:ind w:leftChars="0"/>
        <w:rPr>
          <w:rFonts w:hint="default"/>
          <w:lang w:val="en-US" w:eastAsia="zh-CN"/>
        </w:rPr>
      </w:pPr>
    </w:p>
    <w:p>
      <w:pPr>
        <w:pStyle w:val="3"/>
        <w:numPr>
          <w:ilvl w:val="1"/>
          <w:numId w:val="1"/>
        </w:numPr>
        <w:bidi w:val="0"/>
        <w:rPr>
          <w:rFonts w:hint="eastAsia"/>
          <w:lang w:val="en-US" w:eastAsia="zh-CN"/>
        </w:rPr>
      </w:pPr>
      <w:r>
        <w:rPr>
          <w:rFonts w:hint="eastAsia"/>
          <w:lang w:val="en-US" w:eastAsia="zh-CN"/>
        </w:rPr>
        <w:t>GEMC-RD-02-003 动环设备与综资关联报表（云南）</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95"/>
        <w:gridCol w:w="1527"/>
        <w:gridCol w:w="1146"/>
        <w:gridCol w:w="1611"/>
        <w:gridCol w:w="413"/>
        <w:gridCol w:w="391"/>
        <w:gridCol w:w="1633"/>
        <w:gridCol w:w="2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4284" w:type="dxa"/>
            <w:gridSpan w:val="3"/>
            <w:shd w:val="clear" w:color="auto" w:fill="BFBFBF"/>
          </w:tcPr>
          <w:p>
            <w:pPr>
              <w:pStyle w:val="7"/>
              <w:rPr>
                <w:rFonts w:hint="default"/>
                <w:sz w:val="22"/>
                <w:szCs w:val="22"/>
                <w:lang w:val="en-US" w:eastAsia="zh-CN"/>
              </w:rPr>
            </w:pPr>
            <w:r>
              <w:rPr>
                <w:rFonts w:hint="eastAsia"/>
                <w:sz w:val="22"/>
                <w:szCs w:val="22"/>
                <w:lang w:val="en-US" w:eastAsia="zh-CN"/>
              </w:rPr>
              <w:t>动环设备与综资关联报表</w:t>
            </w:r>
          </w:p>
        </w:tc>
        <w:tc>
          <w:tcPr>
            <w:tcW w:w="804" w:type="dxa"/>
            <w:gridSpan w:val="2"/>
            <w:shd w:val="clear" w:color="auto" w:fill="BFBFBF"/>
          </w:tcPr>
          <w:p>
            <w:pPr>
              <w:pStyle w:val="7"/>
              <w:rPr>
                <w:sz w:val="22"/>
                <w:szCs w:val="22"/>
              </w:rPr>
            </w:pPr>
            <w:r>
              <w:rPr>
                <w:rFonts w:hint="eastAsia"/>
                <w:sz w:val="22"/>
                <w:szCs w:val="22"/>
              </w:rPr>
              <w:t>版本</w:t>
            </w:r>
          </w:p>
        </w:tc>
        <w:tc>
          <w:tcPr>
            <w:tcW w:w="3657" w:type="dxa"/>
            <w:gridSpan w:val="2"/>
            <w:shd w:val="clear" w:color="auto" w:fill="BFBFBF"/>
          </w:tcPr>
          <w:p>
            <w:pPr>
              <w:pStyle w:val="7"/>
              <w:rPr>
                <w:rFonts w:hint="default"/>
                <w:sz w:val="22"/>
                <w:szCs w:val="22"/>
                <w:lang w:val="en-US" w:eastAsia="zh-CN"/>
              </w:rPr>
            </w:pPr>
            <w:r>
              <w:rPr>
                <w:rFonts w:hint="eastAsia"/>
                <w:sz w:val="22"/>
                <w:szCs w:val="22"/>
                <w:lang w:val="en-US" w:eastAsia="zh-CN"/>
              </w:rPr>
              <w:t>YNEMS1.0.4.0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需求时间：2025-03-19</w:t>
            </w:r>
          </w:p>
          <w:p>
            <w:pPr>
              <w:rPr>
                <w:rFonts w:hint="default"/>
                <w:lang w:val="en-US" w:eastAsia="zh-CN"/>
              </w:rPr>
            </w:pPr>
            <w:r>
              <w:rPr>
                <w:rFonts w:hint="eastAsia"/>
                <w:b/>
                <w:bCs/>
                <w:lang w:val="en-US" w:eastAsia="zh-CN"/>
              </w:rPr>
              <w:t>1.功能位置</w:t>
            </w:r>
          </w:p>
          <w:p>
            <w:pPr>
              <w:rPr>
                <w:rFonts w:hint="eastAsia"/>
                <w:sz w:val="22"/>
                <w:szCs w:val="22"/>
                <w:lang w:val="en-US" w:eastAsia="zh-CN"/>
              </w:rPr>
            </w:pPr>
            <w:r>
              <w:rPr>
                <w:rFonts w:hint="eastAsia"/>
                <w:sz w:val="22"/>
                <w:szCs w:val="22"/>
                <w:lang w:val="en-US" w:eastAsia="zh-CN"/>
              </w:rPr>
              <w:t>云南：设备--统计--动环设备与综资关联报表</w:t>
            </w:r>
          </w:p>
          <w:p>
            <w:pPr>
              <w:rPr>
                <w:rFonts w:hint="default"/>
                <w:sz w:val="22"/>
                <w:szCs w:val="22"/>
                <w:lang w:val="en-US" w:eastAsia="zh-CN"/>
              </w:rPr>
            </w:pPr>
          </w:p>
          <w:p>
            <w:pPr>
              <w:rPr>
                <w:rFonts w:hint="default"/>
                <w:lang w:val="en-US" w:eastAsia="zh-CN"/>
              </w:rPr>
            </w:pPr>
            <w:r>
              <w:rPr>
                <w:rFonts w:hint="eastAsia"/>
                <w:b/>
                <w:bCs/>
                <w:lang w:val="en-US" w:eastAsia="zh-CN"/>
              </w:rPr>
              <w:t>1.需求背景</w:t>
            </w:r>
            <w:r>
              <w:rPr>
                <w:rFonts w:hint="eastAsia"/>
                <w:lang w:val="en-US" w:eastAsia="zh-CN"/>
              </w:rPr>
              <w:t>：云南接入综资后，动环设备与综资关联的基础报表。用于呈现动环与综资数据的匹配情况，以及定义后续动环与综资关联的唯一标识字段“动环监控设备ID</w:t>
            </w:r>
            <w:r>
              <w:rPr>
                <w:rFonts w:hint="default"/>
                <w:lang w:val="en-US" w:eastAsia="zh-CN"/>
              </w:rPr>
              <w:t>”</w:t>
            </w:r>
            <w:r>
              <w:rPr>
                <w:rFonts w:hint="eastAsia"/>
                <w:lang w:val="en-US" w:eastAsia="zh-CN"/>
              </w:rPr>
              <w:t>。唯一标识可用于集团动环与综资关联的要求。云南综资通过人工将SC上送的唯一设备编码（20位）维护到综资设备表的“动环监控设备ID”字段</w:t>
            </w:r>
          </w:p>
          <w:p>
            <w:pPr>
              <w:numPr>
                <w:ilvl w:val="0"/>
                <w:numId w:val="0"/>
              </w:numPr>
              <w:ind w:leftChars="0"/>
              <w:rPr>
                <w:rFonts w:hint="eastAsia"/>
                <w:b/>
                <w:bCs/>
                <w:lang w:val="en-US" w:eastAsia="zh-CN"/>
              </w:rPr>
            </w:pPr>
          </w:p>
          <w:p>
            <w:pPr>
              <w:numPr>
                <w:ilvl w:val="0"/>
                <w:numId w:val="0"/>
              </w:numPr>
              <w:ind w:leftChars="0"/>
              <w:rPr>
                <w:rFonts w:hint="eastAsia"/>
                <w:lang w:val="en-US" w:eastAsia="zh-CN"/>
              </w:rPr>
            </w:pPr>
            <w:r>
              <w:rPr>
                <w:rFonts w:hint="eastAsia"/>
                <w:b/>
                <w:bCs/>
                <w:lang w:val="en-US" w:eastAsia="zh-CN"/>
              </w:rPr>
              <w:t>3.需求内容</w:t>
            </w:r>
            <w:r>
              <w:rPr>
                <w:rFonts w:hint="eastAsia"/>
                <w:lang w:val="en-US" w:eastAsia="zh-CN"/>
              </w:rPr>
              <w:t>：</w:t>
            </w:r>
          </w:p>
          <w:p>
            <w:pPr>
              <w:rPr>
                <w:rFonts w:hint="default"/>
                <w:lang w:val="en-US" w:eastAsia="zh-CN"/>
              </w:rPr>
            </w:pPr>
            <w:r>
              <w:rPr>
                <w:rFonts w:hint="eastAsia"/>
                <w:b/>
                <w:bCs/>
                <w:lang w:val="en-US" w:eastAsia="zh-CN"/>
              </w:rPr>
              <w:t>3.1 筛选条件</w:t>
            </w:r>
          </w:p>
          <w:tbl>
            <w:tblPr>
              <w:tblStyle w:val="10"/>
              <w:tblW w:w="9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76"/>
              <w:gridCol w:w="70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shd w:val="clear" w:color="auto" w:fill="D7D7D7" w:themeFill="background1" w:themeFillShade="D8"/>
                </w:tcPr>
                <w:p>
                  <w:pPr>
                    <w:jc w:val="center"/>
                    <w:rPr>
                      <w:rFonts w:hint="default"/>
                      <w:b/>
                      <w:bCs/>
                      <w:vertAlign w:val="baseline"/>
                      <w:lang w:val="en-US" w:eastAsia="zh-CN"/>
                    </w:rPr>
                  </w:pPr>
                  <w:r>
                    <w:rPr>
                      <w:rFonts w:hint="eastAsia"/>
                      <w:b/>
                      <w:bCs/>
                      <w:vertAlign w:val="baseline"/>
                      <w:lang w:val="en-US" w:eastAsia="zh-CN"/>
                    </w:rPr>
                    <w:t>字段</w:t>
                  </w:r>
                </w:p>
              </w:tc>
              <w:tc>
                <w:tcPr>
                  <w:tcW w:w="7044" w:type="dxa"/>
                  <w:shd w:val="clear" w:color="auto" w:fill="D7D7D7" w:themeFill="background1" w:themeFillShade="D8"/>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6" w:type="dxa"/>
                </w:tcPr>
                <w:p>
                  <w:pPr>
                    <w:rPr>
                      <w:rFonts w:hint="default"/>
                      <w:vertAlign w:val="baseline"/>
                      <w:lang w:val="en-US" w:eastAsia="zh-CN"/>
                    </w:rPr>
                  </w:pPr>
                  <w:r>
                    <w:rPr>
                      <w:rFonts w:hint="eastAsia"/>
                      <w:vertAlign w:val="baseline"/>
                      <w:lang w:val="en-US" w:eastAsia="zh-CN"/>
                    </w:rPr>
                    <w:t>市</w:t>
                  </w:r>
                </w:p>
              </w:tc>
              <w:tc>
                <w:tcPr>
                  <w:tcW w:w="7044" w:type="dxa"/>
                </w:tcPr>
                <w:p>
                  <w:pPr>
                    <w:rPr>
                      <w:rFonts w:hint="default"/>
                      <w:vertAlign w:val="baseline"/>
                      <w:lang w:val="en-US" w:eastAsia="zh-CN"/>
                    </w:rPr>
                  </w:pPr>
                  <w:r>
                    <w:rPr>
                      <w:rFonts w:hint="eastAsia"/>
                      <w:vertAlign w:val="baseline"/>
                      <w:lang w:val="en-US" w:eastAsia="zh-CN"/>
                    </w:rPr>
                    <w:t>动环空间地市，可多选，默认全部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tcPr>
                <w:p>
                  <w:pPr>
                    <w:rPr>
                      <w:rFonts w:hint="default"/>
                      <w:vertAlign w:val="baseline"/>
                      <w:lang w:val="en-US" w:eastAsia="zh-CN"/>
                    </w:rPr>
                  </w:pPr>
                  <w:r>
                    <w:rPr>
                      <w:rFonts w:hint="eastAsia"/>
                      <w:vertAlign w:val="baseline"/>
                      <w:lang w:val="en-US" w:eastAsia="zh-CN"/>
                    </w:rPr>
                    <w:t>区/县</w:t>
                  </w:r>
                </w:p>
              </w:tc>
              <w:tc>
                <w:tcPr>
                  <w:tcW w:w="7044" w:type="dxa"/>
                </w:tcPr>
                <w:p>
                  <w:pPr>
                    <w:rPr>
                      <w:rFonts w:hint="default"/>
                      <w:vertAlign w:val="baseline"/>
                      <w:lang w:val="en-US" w:eastAsia="zh-CN"/>
                    </w:rPr>
                  </w:pPr>
                  <w:r>
                    <w:rPr>
                      <w:rFonts w:hint="eastAsia"/>
                      <w:vertAlign w:val="baseline"/>
                      <w:lang w:val="en-US" w:eastAsia="zh-CN"/>
                    </w:rPr>
                    <w:t>动环空间区/县，可多选，默认全部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tcPr>
                <w:p>
                  <w:pPr>
                    <w:rPr>
                      <w:rFonts w:hint="default"/>
                      <w:vertAlign w:val="baseline"/>
                      <w:lang w:val="en-US" w:eastAsia="zh-CN"/>
                    </w:rPr>
                  </w:pPr>
                  <w:r>
                    <w:rPr>
                      <w:rFonts w:hint="eastAsia"/>
                      <w:vertAlign w:val="baseline"/>
                      <w:lang w:val="en-US" w:eastAsia="zh-CN"/>
                    </w:rPr>
                    <w:t>站点类型</w:t>
                  </w:r>
                </w:p>
              </w:tc>
              <w:tc>
                <w:tcPr>
                  <w:tcW w:w="7044" w:type="dxa"/>
                </w:tcPr>
                <w:p>
                  <w:pPr>
                    <w:rPr>
                      <w:rFonts w:hint="default"/>
                      <w:vertAlign w:val="baseline"/>
                      <w:lang w:val="en-US" w:eastAsia="zh-CN"/>
                    </w:rPr>
                  </w:pPr>
                  <w:r>
                    <w:rPr>
                      <w:rFonts w:hint="eastAsia"/>
                      <w:vertAlign w:val="baseline"/>
                      <w:lang w:val="en-US" w:eastAsia="zh-CN"/>
                    </w:rPr>
                    <w:t>动环标准站点类型，可多选，默认全部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tcPr>
                <w:p>
                  <w:pPr>
                    <w:rPr>
                      <w:rFonts w:hint="default"/>
                      <w:vertAlign w:val="baseline"/>
                      <w:lang w:val="en-US" w:eastAsia="zh-CN"/>
                    </w:rPr>
                  </w:pPr>
                  <w:r>
                    <w:rPr>
                      <w:rFonts w:hint="eastAsia"/>
                      <w:vertAlign w:val="baseline"/>
                      <w:lang w:val="en-US" w:eastAsia="zh-CN"/>
                    </w:rPr>
                    <w:t>站点名称</w:t>
                  </w:r>
                </w:p>
              </w:tc>
              <w:tc>
                <w:tcPr>
                  <w:tcW w:w="7044" w:type="dxa"/>
                </w:tcPr>
                <w:p>
                  <w:pPr>
                    <w:rPr>
                      <w:rFonts w:hint="default"/>
                      <w:vertAlign w:val="baseline"/>
                      <w:lang w:val="en-US" w:eastAsia="zh-CN"/>
                    </w:rPr>
                  </w:pPr>
                  <w:r>
                    <w:rPr>
                      <w:rFonts w:hint="eastAsia"/>
                      <w:vertAlign w:val="baseline"/>
                      <w:lang w:val="en-US" w:eastAsia="zh-CN"/>
                    </w:rPr>
                    <w:t>动环空间站点，支持模糊查询，可多选，默认全部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tcPr>
                <w:p>
                  <w:pPr>
                    <w:rPr>
                      <w:rFonts w:hint="default"/>
                      <w:vertAlign w:val="baseline"/>
                      <w:lang w:val="en-US" w:eastAsia="zh-CN"/>
                    </w:rPr>
                  </w:pPr>
                  <w:r>
                    <w:rPr>
                      <w:rFonts w:hint="eastAsia"/>
                      <w:vertAlign w:val="baseline"/>
                      <w:lang w:val="en-US" w:eastAsia="zh-CN"/>
                    </w:rPr>
                    <w:t>机房名称</w:t>
                  </w:r>
                </w:p>
              </w:tc>
              <w:tc>
                <w:tcPr>
                  <w:tcW w:w="7044" w:type="dxa"/>
                </w:tcPr>
                <w:p>
                  <w:pPr>
                    <w:rPr>
                      <w:rFonts w:hint="default"/>
                      <w:vertAlign w:val="baseline"/>
                      <w:lang w:val="en-US" w:eastAsia="zh-CN"/>
                    </w:rPr>
                  </w:pPr>
                  <w:r>
                    <w:rPr>
                      <w:rFonts w:hint="eastAsia"/>
                      <w:vertAlign w:val="baseline"/>
                      <w:lang w:val="en-US" w:eastAsia="zh-CN"/>
                    </w:rPr>
                    <w:t>动环空间机房，支持模糊查询，可多选，默认全部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tcPr>
                <w:p>
                  <w:pPr>
                    <w:rPr>
                      <w:rFonts w:hint="default"/>
                      <w:vertAlign w:val="baseline"/>
                      <w:lang w:val="en-US" w:eastAsia="zh-CN"/>
                    </w:rPr>
                  </w:pPr>
                  <w:r>
                    <w:rPr>
                      <w:rFonts w:hint="eastAsia"/>
                      <w:vertAlign w:val="baseline"/>
                      <w:lang w:val="en-US" w:eastAsia="zh-CN"/>
                    </w:rPr>
                    <w:t>设备类型</w:t>
                  </w:r>
                </w:p>
              </w:tc>
              <w:tc>
                <w:tcPr>
                  <w:tcW w:w="7044" w:type="dxa"/>
                </w:tcPr>
                <w:p>
                  <w:pPr>
                    <w:rPr>
                      <w:rFonts w:hint="default"/>
                      <w:vertAlign w:val="baseline"/>
                      <w:lang w:val="en-US" w:eastAsia="zh-CN"/>
                    </w:rPr>
                  </w:pPr>
                  <w:r>
                    <w:rPr>
                      <w:rFonts w:hint="eastAsia"/>
                      <w:vertAlign w:val="baseline"/>
                      <w:lang w:val="en-US" w:eastAsia="zh-CN"/>
                    </w:rPr>
                    <w:t>动环设备类型，枚举，可多选，默认全部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vAlign w:val="top"/>
                </w:tcPr>
                <w:p>
                  <w:pPr>
                    <w:rPr>
                      <w:rFonts w:hint="default"/>
                      <w:vertAlign w:val="baseline"/>
                      <w:lang w:val="en-US" w:eastAsia="zh-CN"/>
                    </w:rPr>
                  </w:pPr>
                  <w:r>
                    <w:rPr>
                      <w:rFonts w:hint="eastAsia"/>
                      <w:vertAlign w:val="baseline"/>
                      <w:lang w:val="en-US" w:eastAsia="zh-CN"/>
                    </w:rPr>
                    <w:t>匹配结果</w:t>
                  </w:r>
                </w:p>
              </w:tc>
              <w:tc>
                <w:tcPr>
                  <w:tcW w:w="7044" w:type="dxa"/>
                  <w:vAlign w:val="top"/>
                </w:tcPr>
                <w:p>
                  <w:pPr>
                    <w:rPr>
                      <w:rFonts w:hint="default"/>
                      <w:vertAlign w:val="baseline"/>
                      <w:lang w:val="en-US" w:eastAsia="zh-CN"/>
                    </w:rPr>
                  </w:pPr>
                  <w:r>
                    <w:rPr>
                      <w:rFonts w:hint="eastAsia"/>
                      <w:vertAlign w:val="baseline"/>
                      <w:lang w:val="en-US" w:eastAsia="zh-CN"/>
                    </w:rPr>
                    <w:t>下拉选择，枚举：成功匹配/无法匹配，默认全部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6" w:type="dxa"/>
                  <w:vAlign w:val="top"/>
                </w:tcPr>
                <w:p>
                  <w:pPr>
                    <w:rPr>
                      <w:rFonts w:hint="default"/>
                      <w:vertAlign w:val="baseline"/>
                      <w:lang w:val="en-US" w:eastAsia="zh-CN"/>
                    </w:rPr>
                  </w:pPr>
                  <w:del w:id="161" w:author="zhoujiansheng" w:date="2025-04-15T18:09:11Z">
                    <w:r>
                      <w:rPr>
                        <w:rFonts w:hint="default"/>
                        <w:vertAlign w:val="baseline"/>
                        <w:lang w:val="en-US" w:eastAsia="zh-CN"/>
                      </w:rPr>
                      <w:delText>动环监控设备ID</w:delText>
                    </w:r>
                  </w:del>
                  <w:ins w:id="162" w:author="zhoujiansheng" w:date="2025-04-15T18:09:15Z">
                    <w:r>
                      <w:rPr>
                        <w:rFonts w:hint="eastAsia"/>
                        <w:vertAlign w:val="baseline"/>
                        <w:lang w:val="en-US" w:eastAsia="zh-CN"/>
                      </w:rPr>
                      <w:t>设备</w:t>
                    </w:r>
                  </w:ins>
                  <w:ins w:id="163" w:author="zhoujiansheng" w:date="2025-04-15T18:09:16Z">
                    <w:r>
                      <w:rPr>
                        <w:rFonts w:hint="eastAsia"/>
                        <w:vertAlign w:val="baseline"/>
                        <w:lang w:val="en-US" w:eastAsia="zh-CN"/>
                      </w:rPr>
                      <w:t>编码</w:t>
                    </w:r>
                  </w:ins>
                </w:p>
              </w:tc>
              <w:tc>
                <w:tcPr>
                  <w:tcW w:w="7044" w:type="dxa"/>
                  <w:vAlign w:val="top"/>
                </w:tcPr>
                <w:p>
                  <w:pPr>
                    <w:rPr>
                      <w:rFonts w:hint="eastAsia"/>
                      <w:vertAlign w:val="baseline"/>
                      <w:lang w:val="en-US" w:eastAsia="zh-CN"/>
                    </w:rPr>
                  </w:pPr>
                  <w:r>
                    <w:rPr>
                      <w:rFonts w:hint="eastAsia"/>
                      <w:vertAlign w:val="baseline"/>
                      <w:lang w:val="en-US" w:eastAsia="zh-CN"/>
                    </w:rPr>
                    <w:t>支持模糊查询</w:t>
                  </w:r>
                </w:p>
              </w:tc>
            </w:tr>
          </w:tbl>
          <w:p>
            <w:pPr>
              <w:rPr>
                <w:rFonts w:hint="default"/>
                <w:lang w:val="en-US" w:eastAsia="zh-CN"/>
              </w:rPr>
            </w:pPr>
          </w:p>
          <w:p>
            <w:pPr>
              <w:numPr>
                <w:ilvl w:val="0"/>
                <w:numId w:val="0"/>
              </w:numPr>
              <w:rPr>
                <w:rFonts w:hint="default"/>
                <w:lang w:val="en-US" w:eastAsia="zh-CN"/>
              </w:rPr>
            </w:pPr>
            <w:r>
              <w:rPr>
                <w:rFonts w:hint="eastAsia"/>
                <w:lang w:val="en-US" w:eastAsia="zh-CN"/>
              </w:rPr>
              <w:t>综资的设备类型与设备子类型与动环的设备类型不完全匹配；筛选条件枚举取动环设备类型。其对应关系如下表</w:t>
            </w:r>
          </w:p>
          <w:p>
            <w:pPr>
              <w:pStyle w:val="6"/>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宋体"/>
                <w:lang w:val="en-US" w:eastAsia="zh-CN"/>
              </w:rPr>
            </w:pPr>
            <w:r>
              <w:rPr>
                <w:rFonts w:hint="eastAsia"/>
                <w:lang w:val="en-US" w:eastAsia="zh-CN"/>
              </w:rPr>
              <w:t>表2动环设备类型与综资设备类型匹配关系说明表</w:t>
            </w:r>
          </w:p>
          <w:tbl>
            <w:tblPr>
              <w:tblStyle w:val="9"/>
              <w:tblW w:w="942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984"/>
              <w:gridCol w:w="3060"/>
              <w:gridCol w:w="23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4" w:hRule="atLeast"/>
              </w:trPr>
              <w:tc>
                <w:tcPr>
                  <w:tcW w:w="3984"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keepNext w:val="0"/>
                    <w:keepLines w:val="0"/>
                    <w:widowControl/>
                    <w:suppressLineNumbers w:val="0"/>
                    <w:jc w:val="center"/>
                    <w:textAlignment w:val="center"/>
                    <w:rPr>
                      <w:rFonts w:hint="default" w:ascii="宋体" w:hAnsi="宋体" w:eastAsia="宋体" w:cs="宋体"/>
                      <w:b/>
                      <w:bCs/>
                      <w:i w:val="0"/>
                      <w:iCs w:val="0"/>
                      <w:color w:val="000000"/>
                      <w:sz w:val="21"/>
                      <w:szCs w:val="21"/>
                      <w:u w:val="none"/>
                      <w:lang w:val="en-US"/>
                    </w:rPr>
                  </w:pPr>
                  <w:r>
                    <w:rPr>
                      <w:rFonts w:hint="eastAsia" w:ascii="宋体" w:hAnsi="宋体" w:eastAsia="宋体" w:cs="宋体"/>
                      <w:b/>
                      <w:bCs/>
                      <w:i w:val="0"/>
                      <w:iCs w:val="0"/>
                      <w:color w:val="000000"/>
                      <w:kern w:val="0"/>
                      <w:sz w:val="21"/>
                      <w:szCs w:val="21"/>
                      <w:u w:val="none"/>
                      <w:lang w:val="en-US" w:eastAsia="zh-CN" w:bidi="ar"/>
                    </w:rPr>
                    <w:t>动环</w:t>
                  </w:r>
                  <w:r>
                    <w:rPr>
                      <w:rFonts w:hint="eastAsia" w:ascii="宋体" w:hAnsi="宋体" w:cs="宋体"/>
                      <w:b/>
                      <w:bCs/>
                      <w:i w:val="0"/>
                      <w:iCs w:val="0"/>
                      <w:color w:val="000000"/>
                      <w:kern w:val="0"/>
                      <w:sz w:val="21"/>
                      <w:szCs w:val="21"/>
                      <w:u w:val="none"/>
                      <w:lang w:val="en-US" w:eastAsia="zh-CN" w:bidi="ar"/>
                    </w:rPr>
                    <w:t>设备类型</w:t>
                  </w:r>
                </w:p>
              </w:tc>
              <w:tc>
                <w:tcPr>
                  <w:tcW w:w="3060"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综资设备类型</w:t>
                  </w:r>
                </w:p>
              </w:tc>
              <w:tc>
                <w:tcPr>
                  <w:tcW w:w="2376" w:type="dxa"/>
                  <w:tcBorders>
                    <w:top w:val="single" w:color="000000" w:sz="4" w:space="0"/>
                    <w:left w:val="single" w:color="000000" w:sz="4" w:space="0"/>
                    <w:bottom w:val="single" w:color="000000" w:sz="4" w:space="0"/>
                    <w:right w:val="single" w:color="000000" w:sz="4" w:space="0"/>
                  </w:tcBorders>
                  <w:shd w:val="clear" w:color="auto" w:fill="D7D7D7" w:themeFill="background1" w:themeFillShade="D8"/>
                  <w:noWrap/>
                  <w:vAlign w:val="center"/>
                </w:tcPr>
                <w:p>
                  <w:pPr>
                    <w:keepNext w:val="0"/>
                    <w:keepLines w:val="0"/>
                    <w:widowControl/>
                    <w:suppressLineNumbers w:val="0"/>
                    <w:jc w:val="center"/>
                    <w:textAlignment w:val="center"/>
                    <w:rPr>
                      <w:rFonts w:hint="default" w:ascii="宋体" w:hAnsi="宋体" w:eastAsia="宋体" w:cs="宋体"/>
                      <w:b/>
                      <w:bCs/>
                      <w:i w:val="0"/>
                      <w:iCs w:val="0"/>
                      <w:color w:val="000000"/>
                      <w:sz w:val="21"/>
                      <w:szCs w:val="21"/>
                      <w:u w:val="none"/>
                      <w:lang w:val="en-US"/>
                    </w:rPr>
                  </w:pPr>
                  <w:r>
                    <w:rPr>
                      <w:rFonts w:hint="eastAsia" w:ascii="宋体" w:hAnsi="宋体" w:eastAsia="宋体" w:cs="宋体"/>
                      <w:b/>
                      <w:bCs/>
                      <w:i w:val="0"/>
                      <w:iCs w:val="0"/>
                      <w:color w:val="000000"/>
                      <w:kern w:val="0"/>
                      <w:sz w:val="21"/>
                      <w:szCs w:val="21"/>
                      <w:u w:val="none"/>
                      <w:lang w:val="en-US" w:eastAsia="zh-CN" w:bidi="ar"/>
                    </w:rPr>
                    <w:t>类型是否一致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UPS配电</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UPS配电</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UPS设备</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UPS设备</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变换设备</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变换设备</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变压器</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变压器</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低压交流配电</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低压交流配电</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低压直流配电</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低压直流配电</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电池恒温箱</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电池恒温箱</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动环监控</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动环监控</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发电机组</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发电机组</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风光设备</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风光设备</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高压配电</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高压配电</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高压直流电源</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高压直流电源</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机房环境</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机房环境</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机房专用空调</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机房专用空调</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极早期烟感</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极早期烟感</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开关电源</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开关电源</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锂电池</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锂电池</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普通空调</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普通空调</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铅酸电池</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铅酸电池</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智能电表</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智能电表</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智能门禁</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智能门禁</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智能通风换热</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智能通风换热</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中央空调末端</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中央空调末端</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中央空调主机</w:t>
                  </w:r>
                </w:p>
              </w:tc>
              <w:tc>
                <w:tcPr>
                  <w:tcW w:w="30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中央空调主机</w:t>
                  </w:r>
                </w:p>
              </w:tc>
              <w:tc>
                <w:tcPr>
                  <w:tcW w:w="23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ind w:firstLine="0" w:firstLineChars="0"/>
                    <w:jc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sz w:val="21"/>
                      <w:szCs w:val="21"/>
                      <w:u w:val="none"/>
                      <w:lang w:val="en-US" w:eastAsia="zh-CN"/>
                    </w:rPr>
                    <w:t>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高压直流电源配电</w:t>
                  </w:r>
                </w:p>
              </w:tc>
              <w:tc>
                <w:tcPr>
                  <w:tcW w:w="3060"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高压直流配电</w:t>
                  </w:r>
                </w:p>
              </w:tc>
              <w:tc>
                <w:tcPr>
                  <w:tcW w:w="2376"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jc w:val="center"/>
                    <w:rPr>
                      <w:rFonts w:hint="default"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不一致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户外小型一体化电源</w:t>
                  </w:r>
                </w:p>
              </w:tc>
              <w:tc>
                <w:tcPr>
                  <w:tcW w:w="3060"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其他设备</w:t>
                  </w:r>
                </w:p>
              </w:tc>
              <w:tc>
                <w:tcPr>
                  <w:tcW w:w="2376"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jc w:val="cente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不一致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交流母线配电</w:t>
                  </w:r>
                </w:p>
              </w:tc>
              <w:tc>
                <w:tcPr>
                  <w:tcW w:w="3060"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低压交流配电</w:t>
                  </w:r>
                </w:p>
              </w:tc>
              <w:tc>
                <w:tcPr>
                  <w:tcW w:w="2376"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jc w:val="center"/>
                    <w:rPr>
                      <w:rFonts w:hint="eastAsia"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不一致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3984"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一体化能源柜</w:t>
                  </w:r>
                </w:p>
              </w:tc>
              <w:tc>
                <w:tcPr>
                  <w:tcW w:w="3060"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keepNext w:val="0"/>
                    <w:keepLines w:val="0"/>
                    <w:widowControl/>
                    <w:suppressLineNumbers w:val="0"/>
                    <w:jc w:val="center"/>
                    <w:textAlignment w:val="center"/>
                    <w:rPr>
                      <w:rFonts w:hint="default" w:ascii="宋体" w:hAnsi="宋体" w:eastAsia="宋体" w:cs="宋体"/>
                      <w:i w:val="0"/>
                      <w:iCs w:val="0"/>
                      <w:color w:val="000000"/>
                      <w:sz w:val="21"/>
                      <w:szCs w:val="21"/>
                      <w:u w:val="none"/>
                      <w:lang w:val="en-US"/>
                    </w:rPr>
                  </w:pPr>
                  <w:r>
                    <w:rPr>
                      <w:rFonts w:hint="eastAsia" w:ascii="宋体" w:hAnsi="宋体" w:eastAsia="宋体" w:cs="宋体"/>
                      <w:i w:val="0"/>
                      <w:iCs w:val="0"/>
                      <w:color w:val="000000"/>
                      <w:kern w:val="0"/>
                      <w:sz w:val="21"/>
                      <w:szCs w:val="21"/>
                      <w:u w:val="none"/>
                      <w:lang w:val="en-US" w:eastAsia="zh-CN" w:bidi="ar"/>
                    </w:rPr>
                    <w:t>其他设备</w:t>
                  </w:r>
                </w:p>
              </w:tc>
              <w:tc>
                <w:tcPr>
                  <w:tcW w:w="2376" w:type="dxa"/>
                  <w:tcBorders>
                    <w:top w:val="single" w:color="000000" w:sz="4" w:space="0"/>
                    <w:left w:val="single" w:color="000000" w:sz="4" w:space="0"/>
                    <w:bottom w:val="single" w:color="000000" w:sz="4" w:space="0"/>
                    <w:right w:val="single" w:color="000000" w:sz="4" w:space="0"/>
                  </w:tcBorders>
                  <w:shd w:val="clear" w:color="auto" w:fill="F4B184" w:themeFill="accent2" w:themeFillTint="98"/>
                  <w:noWrap/>
                  <w:vAlign w:val="center"/>
                </w:tcPr>
                <w:p>
                  <w:pPr>
                    <w:jc w:val="center"/>
                    <w:rPr>
                      <w:rFonts w:hint="default" w:ascii="宋体" w:hAnsi="宋体" w:eastAsia="宋体" w:cs="宋体"/>
                      <w:i w:val="0"/>
                      <w:iCs w:val="0"/>
                      <w:color w:val="000000"/>
                      <w:sz w:val="21"/>
                      <w:szCs w:val="21"/>
                      <w:u w:val="none"/>
                      <w:lang w:val="en-US" w:eastAsia="zh-CN"/>
                    </w:rPr>
                  </w:pPr>
                  <w:r>
                    <w:rPr>
                      <w:rFonts w:hint="eastAsia" w:ascii="宋体" w:hAnsi="宋体" w:eastAsia="宋体" w:cs="宋体"/>
                      <w:i w:val="0"/>
                      <w:iCs w:val="0"/>
                      <w:color w:val="000000"/>
                      <w:sz w:val="21"/>
                      <w:szCs w:val="21"/>
                      <w:u w:val="none"/>
                      <w:lang w:val="en-US" w:eastAsia="zh-CN"/>
                    </w:rPr>
                    <w:t>不一致</w:t>
                  </w:r>
                </w:p>
              </w:tc>
            </w:tr>
          </w:tbl>
          <w:p>
            <w:pPr>
              <w:rPr>
                <w:rFonts w:hint="default"/>
                <w:lang w:val="en-US" w:eastAsia="zh-CN"/>
              </w:rPr>
            </w:pPr>
          </w:p>
          <w:p>
            <w:pPr>
              <w:rPr>
                <w:rFonts w:hint="default"/>
                <w:b/>
                <w:bCs/>
                <w:lang w:val="en-US" w:eastAsia="zh-CN"/>
              </w:rPr>
            </w:pPr>
            <w:r>
              <w:rPr>
                <w:rFonts w:hint="eastAsia"/>
                <w:b/>
                <w:bCs/>
                <w:lang w:val="en-US" w:eastAsia="zh-CN"/>
              </w:rPr>
              <w:t>3.2 关联逻辑说明</w:t>
            </w:r>
          </w:p>
          <w:p>
            <w:pPr>
              <w:rPr>
                <w:rFonts w:hint="default"/>
                <w:lang w:val="en-US" w:eastAsia="zh-CN"/>
              </w:rPr>
            </w:pPr>
            <w:r>
              <w:rPr>
                <w:rFonts w:hint="eastAsia"/>
                <w:lang w:val="en-US" w:eastAsia="zh-CN"/>
              </w:rPr>
              <w:t>报表支持已上线动环的全量设备与综资设备进行关联匹配。云南通过动环设备的“</w:t>
            </w:r>
            <w:r>
              <w:rPr>
                <w:rFonts w:hint="eastAsia"/>
                <w:b/>
                <w:bCs/>
                <w:lang w:val="en-US" w:eastAsia="zh-CN"/>
              </w:rPr>
              <w:t>设备编码</w:t>
            </w:r>
            <w:r>
              <w:rPr>
                <w:rFonts w:hint="eastAsia"/>
                <w:lang w:val="en-US" w:eastAsia="zh-CN"/>
              </w:rPr>
              <w:t>”关联匹配综资设备表中的“</w:t>
            </w:r>
            <w:r>
              <w:rPr>
                <w:rFonts w:hint="eastAsia"/>
                <w:highlight w:val="yellow"/>
                <w:lang w:val="en-US" w:eastAsia="zh-CN"/>
              </w:rPr>
              <w:t>动环监控设备ID</w:t>
            </w:r>
            <w:r>
              <w:rPr>
                <w:rFonts w:hint="default"/>
                <w:lang w:val="en-US" w:eastAsia="zh-CN"/>
              </w:rPr>
              <w:t>”</w:t>
            </w:r>
            <w:r>
              <w:rPr>
                <w:rFonts w:hint="eastAsia"/>
                <w:lang w:val="en-US" w:eastAsia="zh-CN"/>
              </w:rPr>
              <w:t>。此处的关联匹配逻辑区别于广西动环。</w:t>
            </w:r>
          </w:p>
          <w:p>
            <w:pPr>
              <w:rPr>
                <w:rFonts w:hint="default"/>
                <w:lang w:val="en-US" w:eastAsia="zh-CN"/>
              </w:rPr>
            </w:pPr>
          </w:p>
          <w:p>
            <w:pPr>
              <w:rPr>
                <w:rFonts w:hint="default"/>
                <w:b/>
                <w:bCs/>
                <w:lang w:val="en-US" w:eastAsia="zh-CN"/>
              </w:rPr>
            </w:pPr>
            <w:r>
              <w:rPr>
                <w:rFonts w:hint="eastAsia"/>
                <w:b/>
                <w:bCs/>
                <w:lang w:val="en-US" w:eastAsia="zh-CN"/>
              </w:rPr>
              <w:t>3.3 查询结果</w:t>
            </w:r>
          </w:p>
          <w:p>
            <w:pPr>
              <w:rPr>
                <w:rFonts w:hint="default"/>
                <w:lang w:val="en-US" w:eastAsia="zh-CN"/>
              </w:rPr>
            </w:pPr>
            <w:r>
              <w:rPr>
                <w:rFonts w:hint="eastAsia"/>
                <w:lang w:val="en-US" w:eastAsia="zh-CN"/>
              </w:rPr>
              <w:t>查询结果调用最新综资同步数据及动环工作台设备数据。结果字段如下，查询结果支持导出。导出功能需考虑全量设备导出，约20万行。</w:t>
            </w:r>
          </w:p>
          <w:tbl>
            <w:tblPr>
              <w:tblStyle w:val="10"/>
              <w:tblW w:w="9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0"/>
              <w:gridCol w:w="2004"/>
              <w:gridCol w:w="6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数据来源</w:t>
                  </w:r>
                </w:p>
              </w:tc>
              <w:tc>
                <w:tcPr>
                  <w:tcW w:w="2004"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字段</w:t>
                  </w:r>
                </w:p>
              </w:tc>
              <w:tc>
                <w:tcPr>
                  <w:tcW w:w="6362"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restart"/>
                  <w:vAlign w:val="center"/>
                </w:tcPr>
                <w:p>
                  <w:pPr>
                    <w:rPr>
                      <w:rFonts w:hint="default"/>
                      <w:vertAlign w:val="baseline"/>
                      <w:lang w:val="en-US" w:eastAsia="zh-CN"/>
                    </w:rPr>
                  </w:pPr>
                  <w:r>
                    <w:rPr>
                      <w:rFonts w:hint="eastAsia"/>
                      <w:vertAlign w:val="baseline"/>
                      <w:lang w:val="en-US" w:eastAsia="zh-CN"/>
                    </w:rPr>
                    <w:t>动环</w:t>
                  </w:r>
                </w:p>
              </w:tc>
              <w:tc>
                <w:tcPr>
                  <w:tcW w:w="2004" w:type="dxa"/>
                </w:tcPr>
                <w:p>
                  <w:pPr>
                    <w:rPr>
                      <w:rFonts w:hint="default"/>
                      <w:vertAlign w:val="baseline"/>
                      <w:lang w:val="en-US" w:eastAsia="zh-CN"/>
                    </w:rPr>
                  </w:pPr>
                  <w:r>
                    <w:rPr>
                      <w:rFonts w:hint="eastAsia"/>
                      <w:vertAlign w:val="baseline"/>
                      <w:lang w:val="en-US" w:eastAsia="zh-CN"/>
                    </w:rPr>
                    <w:t>地市</w:t>
                  </w:r>
                </w:p>
              </w:tc>
              <w:tc>
                <w:tcPr>
                  <w:tcW w:w="6362" w:type="dxa"/>
                </w:tcPr>
                <w:p>
                  <w:pPr>
                    <w:rPr>
                      <w:rFonts w:hint="default"/>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区县</w:t>
                  </w:r>
                </w:p>
              </w:tc>
              <w:tc>
                <w:tcPr>
                  <w:tcW w:w="6362" w:type="dxa"/>
                </w:tcPr>
                <w:p>
                  <w:pPr>
                    <w:rPr>
                      <w:rFonts w:hint="eastAsia"/>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站点类型</w:t>
                  </w:r>
                </w:p>
              </w:tc>
              <w:tc>
                <w:tcPr>
                  <w:tcW w:w="6362" w:type="dxa"/>
                </w:tcPr>
                <w:p>
                  <w:pPr>
                    <w:rPr>
                      <w:rFonts w:hint="eastAsia"/>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站点名称</w:t>
                  </w:r>
                </w:p>
              </w:tc>
              <w:tc>
                <w:tcPr>
                  <w:tcW w:w="6362" w:type="dxa"/>
                </w:tcPr>
                <w:p>
                  <w:pPr>
                    <w:rPr>
                      <w:rFonts w:hint="eastAsia"/>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机房名称</w:t>
                  </w:r>
                </w:p>
              </w:tc>
              <w:tc>
                <w:tcPr>
                  <w:tcW w:w="6362" w:type="dxa"/>
                </w:tcPr>
                <w:p>
                  <w:pPr>
                    <w:rPr>
                      <w:rFonts w:hint="eastAsia"/>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设备类型</w:t>
                  </w:r>
                </w:p>
              </w:tc>
              <w:tc>
                <w:tcPr>
                  <w:tcW w:w="6362" w:type="dxa"/>
                </w:tcPr>
                <w:p>
                  <w:pPr>
                    <w:rPr>
                      <w:rFonts w:hint="eastAsia"/>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设备名称</w:t>
                  </w:r>
                </w:p>
              </w:tc>
              <w:tc>
                <w:tcPr>
                  <w:tcW w:w="6362" w:type="dxa"/>
                </w:tcPr>
                <w:p>
                  <w:pPr>
                    <w:rPr>
                      <w:rFonts w:hint="default"/>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vAlign w:val="center"/>
                </w:tcPr>
                <w:p>
                  <w:pPr>
                    <w:rPr>
                      <w:rFonts w:hint="default"/>
                      <w:vertAlign w:val="baseline"/>
                      <w:lang w:val="en-US" w:eastAsia="zh-CN"/>
                    </w:rPr>
                  </w:pPr>
                  <w:r>
                    <w:rPr>
                      <w:rFonts w:hint="eastAsia"/>
                      <w:vertAlign w:val="baseline"/>
                      <w:lang w:val="en-US" w:eastAsia="zh-CN"/>
                    </w:rPr>
                    <w:t>设备编码</w:t>
                  </w:r>
                </w:p>
              </w:tc>
              <w:tc>
                <w:tcPr>
                  <w:tcW w:w="6362" w:type="dxa"/>
                </w:tcPr>
                <w:p>
                  <w:pPr>
                    <w:rPr>
                      <w:rFonts w:hint="default"/>
                      <w:vertAlign w:val="baseline"/>
                      <w:lang w:val="en-US" w:eastAsia="zh-CN"/>
                    </w:rPr>
                  </w:pPr>
                  <w:r>
                    <w:rPr>
                      <w:rFonts w:hint="eastAsia"/>
                      <w:vertAlign w:val="baseline"/>
                      <w:lang w:val="en-US" w:eastAsia="zh-CN"/>
                    </w:rPr>
                    <w:t>自动关联筛选条件。这个字段统一存放在</w:t>
                  </w:r>
                  <w:r>
                    <w:commentReference w:id="3"/>
                  </w:r>
                  <w:r>
                    <w:rPr>
                      <w:rFonts w:hint="eastAsia"/>
                      <w:highlight w:val="yellow"/>
                      <w:vertAlign w:val="baseline"/>
                      <w:lang w:val="en-US" w:eastAsia="zh-CN"/>
                    </w:rPr>
                    <w:t>device_</w:t>
                  </w:r>
                  <w:del w:id="164" w:author="zhoujiansheng" w:date="2025-04-11T10:46:26Z">
                    <w:r>
                      <w:rPr>
                        <w:rFonts w:hint="default"/>
                        <w:highlight w:val="yellow"/>
                        <w:vertAlign w:val="baseline"/>
                        <w:lang w:val="en-US" w:eastAsia="zh-CN"/>
                      </w:rPr>
                      <w:delText>code</w:delText>
                    </w:r>
                  </w:del>
                  <w:ins w:id="165" w:author="zhoujiansheng" w:date="2025-04-11T10:46:28Z">
                    <w:r>
                      <w:rPr>
                        <w:rFonts w:hint="eastAsia"/>
                        <w:highlight w:val="yellow"/>
                        <w:vertAlign w:val="baseline"/>
                        <w:lang w:val="en-US" w:eastAsia="zh-CN"/>
                      </w:rPr>
                      <w:t>id</w:t>
                    </w:r>
                  </w:ins>
                  <w:r>
                    <w:rPr>
                      <w:rFonts w:hint="eastAsia"/>
                      <w:vertAlign w:val="baseline"/>
                      <w:lang w:val="en-US" w:eastAsia="zh-CN"/>
                    </w:rPr>
                    <w:t>下，用于关联综资动环监控设备ID。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restart"/>
                  <w:vAlign w:val="center"/>
                </w:tcPr>
                <w:p>
                  <w:pPr>
                    <w:rPr>
                      <w:rFonts w:hint="default"/>
                      <w:vertAlign w:val="baseline"/>
                      <w:lang w:val="en-US" w:eastAsia="zh-CN"/>
                    </w:rPr>
                  </w:pPr>
                  <w:r>
                    <w:rPr>
                      <w:rFonts w:hint="eastAsia"/>
                      <w:vertAlign w:val="baseline"/>
                      <w:lang w:val="en-US" w:eastAsia="zh-CN"/>
                    </w:rPr>
                    <w:t>综资</w:t>
                  </w:r>
                </w:p>
              </w:tc>
              <w:tc>
                <w:tcPr>
                  <w:tcW w:w="2004" w:type="dxa"/>
                  <w:vAlign w:val="center"/>
                </w:tcPr>
                <w:p>
                  <w:pPr>
                    <w:rPr>
                      <w:rFonts w:hint="default"/>
                      <w:vertAlign w:val="baseline"/>
                      <w:lang w:val="en-US" w:eastAsia="zh-CN"/>
                    </w:rPr>
                  </w:pPr>
                  <w:r>
                    <w:rPr>
                      <w:rFonts w:hint="eastAsia"/>
                      <w:vertAlign w:val="baseline"/>
                      <w:lang w:val="en-US" w:eastAsia="zh-CN"/>
                    </w:rPr>
                    <w:t>资源标识</w:t>
                  </w:r>
                </w:p>
              </w:tc>
              <w:tc>
                <w:tcPr>
                  <w:tcW w:w="6362" w:type="dxa"/>
                </w:tcPr>
                <w:p>
                  <w:pPr>
                    <w:rPr>
                      <w:rFonts w:hint="default"/>
                      <w:vertAlign w:val="baseline"/>
                      <w:lang w:val="en-US" w:eastAsia="zh-CN"/>
                    </w:rPr>
                  </w:pPr>
                  <w:r>
                    <w:rPr>
                      <w:rFonts w:hint="eastAsia"/>
                      <w:vertAlign w:val="baseline"/>
                      <w:lang w:val="en-US" w:eastAsia="zh-CN"/>
                    </w:rPr>
                    <w:t>通过“动环监控设备ID</w:t>
                  </w:r>
                  <w:r>
                    <w:rPr>
                      <w:rFonts w:hint="default"/>
                      <w:vertAlign w:val="baseline"/>
                      <w:lang w:val="en-US" w:eastAsia="zh-CN"/>
                    </w:rPr>
                    <w:t>”</w:t>
                  </w:r>
                  <w:r>
                    <w:rPr>
                      <w:rFonts w:hint="eastAsia"/>
                      <w:vertAlign w:val="baseline"/>
                      <w:lang w:val="en-US" w:eastAsia="zh-CN"/>
                    </w:rPr>
                    <w:t>成功关联设备后，自动带出对应设备资源唯一标识，字段英文名：res_code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所属地市</w:t>
                  </w:r>
                </w:p>
              </w:tc>
              <w:tc>
                <w:tcPr>
                  <w:tcW w:w="6362" w:type="dxa"/>
                </w:tcPr>
                <w:p>
                  <w:pPr>
                    <w:rPr>
                      <w:rFonts w:hint="default"/>
                      <w:vertAlign w:val="baseline"/>
                      <w:lang w:val="en-US" w:eastAsia="zh-CN"/>
                    </w:rPr>
                  </w:pPr>
                  <w:r>
                    <w:rPr>
                      <w:rFonts w:hint="eastAsia"/>
                      <w:vertAlign w:val="baseline"/>
                      <w:lang w:val="en-US" w:eastAsia="zh-CN"/>
                    </w:rPr>
                    <w:t>通过“动环监控设备ID</w:t>
                  </w:r>
                  <w:r>
                    <w:rPr>
                      <w:rFonts w:hint="default"/>
                      <w:vertAlign w:val="baseline"/>
                      <w:lang w:val="en-US" w:eastAsia="zh-CN"/>
                    </w:rPr>
                    <w:t>”</w:t>
                  </w:r>
                  <w:r>
                    <w:rPr>
                      <w:rFonts w:hint="eastAsia"/>
                      <w:vertAlign w:val="baseline"/>
                      <w:lang w:val="en-US" w:eastAsia="zh-CN"/>
                    </w:rPr>
                    <w:t>成功关联设备后，自动带出对应所属地市信息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所属区县</w:t>
                  </w:r>
                </w:p>
              </w:tc>
              <w:tc>
                <w:tcPr>
                  <w:tcW w:w="6362" w:type="dxa"/>
                </w:tcPr>
                <w:p>
                  <w:pPr>
                    <w:rPr>
                      <w:rFonts w:hint="eastAsia"/>
                      <w:vertAlign w:val="baseline"/>
                      <w:lang w:val="en-US" w:eastAsia="zh-CN"/>
                    </w:rPr>
                  </w:pPr>
                  <w:r>
                    <w:rPr>
                      <w:rFonts w:hint="eastAsia"/>
                      <w:vertAlign w:val="baseline"/>
                      <w:lang w:val="en-US" w:eastAsia="zh-CN"/>
                    </w:rPr>
                    <w:t>通过“动环监控设备ID</w:t>
                  </w:r>
                  <w:r>
                    <w:rPr>
                      <w:rFonts w:hint="default"/>
                      <w:vertAlign w:val="baseline"/>
                      <w:lang w:val="en-US" w:eastAsia="zh-CN"/>
                    </w:rPr>
                    <w:t>”</w:t>
                  </w:r>
                  <w:r>
                    <w:rPr>
                      <w:rFonts w:hint="eastAsia"/>
                      <w:vertAlign w:val="baseline"/>
                      <w:lang w:val="en-US" w:eastAsia="zh-CN"/>
                    </w:rPr>
                    <w:t>成功关联设备后，自动带出对应所属区县信息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所属站点</w:t>
                  </w:r>
                </w:p>
              </w:tc>
              <w:tc>
                <w:tcPr>
                  <w:tcW w:w="6362" w:type="dxa"/>
                </w:tcPr>
                <w:p>
                  <w:pPr>
                    <w:rPr>
                      <w:rFonts w:hint="default"/>
                      <w:vertAlign w:val="baseline"/>
                      <w:lang w:val="en-US" w:eastAsia="zh-CN"/>
                    </w:rPr>
                  </w:pPr>
                  <w:r>
                    <w:rPr>
                      <w:rFonts w:hint="eastAsia"/>
                      <w:vertAlign w:val="baseline"/>
                      <w:lang w:val="en-US" w:eastAsia="zh-CN"/>
                    </w:rPr>
                    <w:t>通过“动环监控设备ID</w:t>
                  </w:r>
                  <w:r>
                    <w:rPr>
                      <w:rFonts w:hint="default"/>
                      <w:vertAlign w:val="baseline"/>
                      <w:lang w:val="en-US" w:eastAsia="zh-CN"/>
                    </w:rPr>
                    <w:t>”</w:t>
                  </w:r>
                  <w:r>
                    <w:rPr>
                      <w:rFonts w:hint="eastAsia"/>
                      <w:vertAlign w:val="baseline"/>
                      <w:lang w:val="en-US" w:eastAsia="zh-CN"/>
                    </w:rPr>
                    <w:t>成功关联设备后，自动带出对应所属站点信息，英文名：related_site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动环专业站点级别</w:t>
                  </w:r>
                </w:p>
              </w:tc>
              <w:tc>
                <w:tcPr>
                  <w:tcW w:w="6362" w:type="dxa"/>
                </w:tcPr>
                <w:p>
                  <w:pPr>
                    <w:rPr>
                      <w:rFonts w:hint="default"/>
                      <w:vertAlign w:val="baseline"/>
                      <w:lang w:val="en-US" w:eastAsia="zh-CN"/>
                    </w:rPr>
                  </w:pPr>
                  <w:r>
                    <w:rPr>
                      <w:rFonts w:hint="eastAsia"/>
                      <w:vertAlign w:val="baseline"/>
                      <w:lang w:val="en-US" w:eastAsia="zh-CN"/>
                    </w:rPr>
                    <w:t>通过位置点动环属性表，查询所属站点的动环专业站点级别，字段英文名：power_site_level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所属机房</w:t>
                  </w:r>
                </w:p>
              </w:tc>
              <w:tc>
                <w:tcPr>
                  <w:tcW w:w="6362" w:type="dxa"/>
                </w:tcPr>
                <w:p>
                  <w:pPr>
                    <w:rPr>
                      <w:rFonts w:hint="default"/>
                      <w:vertAlign w:val="baseline"/>
                      <w:lang w:val="en-US" w:eastAsia="zh-CN"/>
                    </w:rPr>
                  </w:pPr>
                  <w:r>
                    <w:rPr>
                      <w:rFonts w:hint="eastAsia"/>
                      <w:vertAlign w:val="baseline"/>
                      <w:lang w:val="en-US" w:eastAsia="zh-CN"/>
                    </w:rPr>
                    <w:t>通过“动环监控设备ID</w:t>
                  </w:r>
                  <w:r>
                    <w:rPr>
                      <w:rFonts w:hint="default"/>
                      <w:vertAlign w:val="baseline"/>
                      <w:lang w:val="en-US" w:eastAsia="zh-CN"/>
                    </w:rPr>
                    <w:t>”</w:t>
                  </w:r>
                  <w:r>
                    <w:rPr>
                      <w:rFonts w:hint="eastAsia"/>
                      <w:vertAlign w:val="baseline"/>
                      <w:lang w:val="en-US" w:eastAsia="zh-CN"/>
                    </w:rPr>
                    <w:t>成功关联设备后，自动带出对应机房信息，字段英文名：related_room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设备类型</w:t>
                  </w:r>
                </w:p>
              </w:tc>
              <w:tc>
                <w:tcPr>
                  <w:tcW w:w="6362" w:type="dxa"/>
                </w:tcPr>
                <w:p>
                  <w:pPr>
                    <w:rPr>
                      <w:rFonts w:hint="eastAsia"/>
                      <w:vertAlign w:val="baseline"/>
                      <w:lang w:val="en-US" w:eastAsia="zh-CN"/>
                    </w:rPr>
                  </w:pPr>
                  <w:r>
                    <w:rPr>
                      <w:rFonts w:hint="eastAsia"/>
                      <w:vertAlign w:val="baseline"/>
                      <w:lang w:val="en-US" w:eastAsia="zh-CN"/>
                    </w:rPr>
                    <w:t>通过“动环监控设备ID</w:t>
                  </w:r>
                  <w:r>
                    <w:rPr>
                      <w:rFonts w:hint="default"/>
                      <w:vertAlign w:val="baseline"/>
                      <w:lang w:val="en-US" w:eastAsia="zh-CN"/>
                    </w:rPr>
                    <w:t>”</w:t>
                  </w:r>
                  <w:r>
                    <w:rPr>
                      <w:rFonts w:hint="eastAsia"/>
                      <w:vertAlign w:val="baseline"/>
                      <w:lang w:val="en-US" w:eastAsia="zh-CN"/>
                    </w:rPr>
                    <w:t>成功关联设备后，自动带出对应设备类型信息，字段英文名：device_type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设备子类</w:t>
                  </w:r>
                </w:p>
              </w:tc>
              <w:tc>
                <w:tcPr>
                  <w:tcW w:w="6362" w:type="dxa"/>
                </w:tcPr>
                <w:p>
                  <w:pPr>
                    <w:rPr>
                      <w:rFonts w:hint="eastAsia"/>
                      <w:vertAlign w:val="baseline"/>
                      <w:lang w:val="en-US" w:eastAsia="zh-CN"/>
                    </w:rPr>
                  </w:pPr>
                  <w:r>
                    <w:rPr>
                      <w:rFonts w:hint="eastAsia"/>
                      <w:vertAlign w:val="baseline"/>
                      <w:lang w:val="en-US" w:eastAsia="zh-CN"/>
                    </w:rPr>
                    <w:t>通过“动环监控设备ID</w:t>
                  </w:r>
                  <w:r>
                    <w:rPr>
                      <w:rFonts w:hint="default"/>
                      <w:vertAlign w:val="baseline"/>
                      <w:lang w:val="en-US" w:eastAsia="zh-CN"/>
                    </w:rPr>
                    <w:t>”</w:t>
                  </w:r>
                  <w:r>
                    <w:rPr>
                      <w:rFonts w:hint="eastAsia"/>
                      <w:vertAlign w:val="baseline"/>
                      <w:lang w:val="en-US" w:eastAsia="zh-CN"/>
                    </w:rPr>
                    <w:t>成功关联设备后，自动带出对应设备子类信息，字段英文名：device_subclass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tcPr>
                <w:p>
                  <w:pPr>
                    <w:rPr>
                      <w:rFonts w:hint="default"/>
                      <w:vertAlign w:val="baseline"/>
                      <w:lang w:val="en-US" w:eastAsia="zh-CN"/>
                    </w:rPr>
                  </w:pPr>
                  <w:r>
                    <w:rPr>
                      <w:rFonts w:hint="eastAsia"/>
                      <w:vertAlign w:val="baseline"/>
                      <w:lang w:val="en-US" w:eastAsia="zh-CN"/>
                    </w:rPr>
                    <w:t>设备名称</w:t>
                  </w:r>
                </w:p>
              </w:tc>
              <w:tc>
                <w:tcPr>
                  <w:tcW w:w="6362" w:type="dxa"/>
                </w:tcPr>
                <w:p>
                  <w:pPr>
                    <w:rPr>
                      <w:rFonts w:hint="eastAsia"/>
                      <w:vertAlign w:val="baseline"/>
                      <w:lang w:val="en-US" w:eastAsia="zh-CN"/>
                    </w:rPr>
                  </w:pPr>
                  <w:r>
                    <w:rPr>
                      <w:rFonts w:hint="eastAsia"/>
                      <w:vertAlign w:val="baseline"/>
                      <w:lang w:val="en-US" w:eastAsia="zh-CN"/>
                    </w:rPr>
                    <w:t>通过“动环监控设备ID</w:t>
                  </w:r>
                  <w:r>
                    <w:rPr>
                      <w:rFonts w:hint="default"/>
                      <w:vertAlign w:val="baseline"/>
                      <w:lang w:val="en-US" w:eastAsia="zh-CN"/>
                    </w:rPr>
                    <w:t>”</w:t>
                  </w:r>
                  <w:r>
                    <w:rPr>
                      <w:rFonts w:hint="eastAsia"/>
                      <w:vertAlign w:val="baseline"/>
                      <w:lang w:val="en-US" w:eastAsia="zh-CN"/>
                    </w:rPr>
                    <w:t>成功关联设备后，自动带出对应设备名称信息，字段英文名：zh_label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vAlign w:val="top"/>
                </w:tcPr>
                <w:p>
                  <w:pPr>
                    <w:rPr>
                      <w:rFonts w:hint="default"/>
                      <w:vertAlign w:val="baseline"/>
                      <w:lang w:val="en-US" w:eastAsia="zh-CN"/>
                    </w:rPr>
                  </w:pPr>
                  <w:r>
                    <w:rPr>
                      <w:rFonts w:hint="eastAsia"/>
                      <w:highlight w:val="yellow"/>
                      <w:vertAlign w:val="baseline"/>
                      <w:lang w:val="en-US" w:eastAsia="zh-CN"/>
                    </w:rPr>
                    <w:t>动环监控设备ID</w:t>
                  </w:r>
                </w:p>
              </w:tc>
              <w:tc>
                <w:tcPr>
                  <w:tcW w:w="6362" w:type="dxa"/>
                  <w:vAlign w:val="top"/>
                </w:tcPr>
                <w:p>
                  <w:pPr>
                    <w:rPr>
                      <w:ins w:id="166" w:author="zhoujiansheng" w:date="2025-04-11T10:37:07Z"/>
                      <w:rFonts w:hint="eastAsia"/>
                      <w:vertAlign w:val="baseline"/>
                      <w:lang w:val="en-US" w:eastAsia="zh-CN"/>
                    </w:rPr>
                  </w:pPr>
                  <w:r>
                    <w:rPr>
                      <w:rFonts w:hint="eastAsia"/>
                      <w:vertAlign w:val="baseline"/>
                      <w:lang w:val="en-US" w:eastAsia="zh-CN"/>
                    </w:rPr>
                    <w:t>用于关联匹配动环设备信息，云南综资设备对应的动环监控设备ID，英文字段名：power_device_id</w:t>
                  </w:r>
                </w:p>
                <w:p>
                  <w:pPr>
                    <w:rPr>
                      <w:ins w:id="167" w:author="zhoujiansheng" w:date="2025-04-11T10:47:06Z"/>
                      <w:rFonts w:hint="eastAsia"/>
                      <w:vertAlign w:val="baseline"/>
                      <w:lang w:val="en-US" w:eastAsia="zh-CN"/>
                    </w:rPr>
                  </w:pPr>
                  <w:ins w:id="168" w:author="zhoujiansheng" w:date="2025-04-11T10:37:17Z">
                    <w:r>
                      <w:rPr>
                        <w:rFonts w:hint="eastAsia"/>
                        <w:vertAlign w:val="baseline"/>
                        <w:lang w:val="en-US" w:eastAsia="zh-CN"/>
                      </w:rPr>
                      <w:t>多个</w:t>
                    </w:r>
                  </w:ins>
                  <w:ins w:id="169" w:author="zhoujiansheng" w:date="2025-04-11T10:37:18Z">
                    <w:r>
                      <w:rPr>
                        <w:rFonts w:hint="eastAsia"/>
                        <w:vertAlign w:val="baseline"/>
                        <w:lang w:val="en-US" w:eastAsia="zh-CN"/>
                      </w:rPr>
                      <w:t>动环</w:t>
                    </w:r>
                  </w:ins>
                  <w:ins w:id="170" w:author="zhoujiansheng" w:date="2025-04-11T10:37:19Z">
                    <w:r>
                      <w:rPr>
                        <w:rFonts w:hint="eastAsia"/>
                        <w:vertAlign w:val="baseline"/>
                        <w:lang w:val="en-US" w:eastAsia="zh-CN"/>
                      </w:rPr>
                      <w:t>监控</w:t>
                    </w:r>
                  </w:ins>
                  <w:ins w:id="171" w:author="zhoujiansheng" w:date="2025-04-11T10:37:20Z">
                    <w:r>
                      <w:rPr>
                        <w:rFonts w:hint="eastAsia"/>
                        <w:vertAlign w:val="baseline"/>
                        <w:lang w:val="en-US" w:eastAsia="zh-CN"/>
                      </w:rPr>
                      <w:t>设备</w:t>
                    </w:r>
                  </w:ins>
                  <w:ins w:id="172" w:author="zhoujiansheng" w:date="2025-04-11T10:37:33Z">
                    <w:r>
                      <w:rPr>
                        <w:rFonts w:hint="eastAsia"/>
                        <w:vertAlign w:val="baseline"/>
                        <w:lang w:val="en-US" w:eastAsia="zh-CN"/>
                      </w:rPr>
                      <w:t>在</w:t>
                    </w:r>
                  </w:ins>
                  <w:ins w:id="173" w:author="zhoujiansheng" w:date="2025-04-11T10:37:36Z">
                    <w:r>
                      <w:rPr>
                        <w:rFonts w:hint="eastAsia"/>
                        <w:vertAlign w:val="baseline"/>
                        <w:lang w:val="en-US" w:eastAsia="zh-CN"/>
                      </w:rPr>
                      <w:t>综资</w:t>
                    </w:r>
                  </w:ins>
                  <w:ins w:id="174" w:author="zhoujiansheng" w:date="2025-04-11T10:37:37Z">
                    <w:r>
                      <w:rPr>
                        <w:rFonts w:hint="eastAsia"/>
                        <w:vertAlign w:val="baseline"/>
                        <w:lang w:val="en-US" w:eastAsia="zh-CN"/>
                      </w:rPr>
                      <w:t>为</w:t>
                    </w:r>
                  </w:ins>
                  <w:ins w:id="175" w:author="zhoujiansheng" w:date="2025-04-11T10:37:39Z">
                    <w:r>
                      <w:rPr>
                        <w:rFonts w:hint="eastAsia"/>
                        <w:vertAlign w:val="baseline"/>
                        <w:lang w:val="en-US" w:eastAsia="zh-CN"/>
                      </w:rPr>
                      <w:t>同</w:t>
                    </w:r>
                  </w:ins>
                  <w:ins w:id="176" w:author="zhoujiansheng" w:date="2025-04-11T10:37:40Z">
                    <w:r>
                      <w:rPr>
                        <w:rFonts w:hint="eastAsia"/>
                        <w:vertAlign w:val="baseline"/>
                        <w:lang w:val="en-US" w:eastAsia="zh-CN"/>
                      </w:rPr>
                      <w:t>一个</w:t>
                    </w:r>
                  </w:ins>
                  <w:ins w:id="177" w:author="zhoujiansheng" w:date="2025-04-11T10:37:41Z">
                    <w:r>
                      <w:rPr>
                        <w:rFonts w:hint="eastAsia"/>
                        <w:vertAlign w:val="baseline"/>
                        <w:lang w:val="en-US" w:eastAsia="zh-CN"/>
                      </w:rPr>
                      <w:t>设备</w:t>
                    </w:r>
                  </w:ins>
                  <w:ins w:id="178" w:author="zhoujiansheng" w:date="2025-04-11T10:37:43Z">
                    <w:r>
                      <w:rPr>
                        <w:rFonts w:hint="eastAsia"/>
                        <w:vertAlign w:val="baseline"/>
                        <w:lang w:val="en-US" w:eastAsia="zh-CN"/>
                      </w:rPr>
                      <w:t>时，</w:t>
                    </w:r>
                  </w:ins>
                  <w:ins w:id="179" w:author="zhoujiansheng" w:date="2025-04-11T10:37:45Z">
                    <w:r>
                      <w:rPr>
                        <w:rFonts w:hint="eastAsia"/>
                        <w:vertAlign w:val="baseline"/>
                        <w:lang w:val="en-US" w:eastAsia="zh-CN"/>
                      </w:rPr>
                      <w:t>综资</w:t>
                    </w:r>
                  </w:ins>
                  <w:ins w:id="180" w:author="zhoujiansheng" w:date="2025-04-11T10:38:17Z">
                    <w:r>
                      <w:rPr>
                        <w:rFonts w:hint="eastAsia"/>
                        <w:vertAlign w:val="baseline"/>
                        <w:lang w:val="en-US" w:eastAsia="zh-CN"/>
                      </w:rPr>
                      <w:t>会</w:t>
                    </w:r>
                  </w:ins>
                  <w:ins w:id="181" w:author="zhoujiansheng" w:date="2025-04-11T10:38:18Z">
                    <w:r>
                      <w:rPr>
                        <w:rFonts w:hint="eastAsia"/>
                        <w:vertAlign w:val="baseline"/>
                        <w:lang w:val="en-US" w:eastAsia="zh-CN"/>
                      </w:rPr>
                      <w:t>将</w:t>
                    </w:r>
                  </w:ins>
                  <w:ins w:id="182" w:author="zhoujiansheng" w:date="2025-04-11T10:38:26Z">
                    <w:r>
                      <w:rPr>
                        <w:rFonts w:hint="eastAsia"/>
                        <w:vertAlign w:val="baseline"/>
                        <w:lang w:val="en-US" w:eastAsia="zh-CN"/>
                      </w:rPr>
                      <w:t>属于</w:t>
                    </w:r>
                  </w:ins>
                  <w:ins w:id="183" w:author="zhoujiansheng" w:date="2025-04-11T10:38:27Z">
                    <w:r>
                      <w:rPr>
                        <w:rFonts w:hint="eastAsia"/>
                        <w:vertAlign w:val="baseline"/>
                        <w:lang w:val="en-US" w:eastAsia="zh-CN"/>
                      </w:rPr>
                      <w:t>该</w:t>
                    </w:r>
                  </w:ins>
                  <w:ins w:id="184" w:author="zhoujiansheng" w:date="2025-04-11T10:38:30Z">
                    <w:r>
                      <w:rPr>
                        <w:rFonts w:hint="eastAsia"/>
                        <w:vertAlign w:val="baseline"/>
                        <w:lang w:val="en-US" w:eastAsia="zh-CN"/>
                      </w:rPr>
                      <w:t>资源</w:t>
                    </w:r>
                  </w:ins>
                  <w:ins w:id="185" w:author="zhoujiansheng" w:date="2025-04-11T10:38:31Z">
                    <w:r>
                      <w:rPr>
                        <w:rFonts w:hint="eastAsia"/>
                        <w:vertAlign w:val="baseline"/>
                        <w:lang w:val="en-US" w:eastAsia="zh-CN"/>
                      </w:rPr>
                      <w:t>设备</w:t>
                    </w:r>
                  </w:ins>
                  <w:ins w:id="186" w:author="zhoujiansheng" w:date="2025-04-11T10:38:53Z">
                    <w:r>
                      <w:rPr>
                        <w:rFonts w:hint="eastAsia"/>
                        <w:vertAlign w:val="baseline"/>
                        <w:lang w:val="en-US" w:eastAsia="zh-CN"/>
                      </w:rPr>
                      <w:t>对应</w:t>
                    </w:r>
                  </w:ins>
                  <w:ins w:id="187" w:author="zhoujiansheng" w:date="2025-04-11T10:38:54Z">
                    <w:r>
                      <w:rPr>
                        <w:rFonts w:hint="eastAsia"/>
                        <w:vertAlign w:val="baseline"/>
                        <w:lang w:val="en-US" w:eastAsia="zh-CN"/>
                      </w:rPr>
                      <w:t>的</w:t>
                    </w:r>
                  </w:ins>
                  <w:ins w:id="188" w:author="zhoujiansheng" w:date="2025-04-11T10:38:33Z">
                    <w:r>
                      <w:rPr>
                        <w:rFonts w:hint="eastAsia"/>
                        <w:vertAlign w:val="baseline"/>
                        <w:lang w:val="en-US" w:eastAsia="zh-CN"/>
                      </w:rPr>
                      <w:t>所有</w:t>
                    </w:r>
                  </w:ins>
                  <w:ins w:id="189" w:author="zhoujiansheng" w:date="2025-04-11T10:38:57Z">
                    <w:r>
                      <w:rPr>
                        <w:rFonts w:hint="eastAsia"/>
                        <w:vertAlign w:val="baseline"/>
                        <w:lang w:val="en-US" w:eastAsia="zh-CN"/>
                      </w:rPr>
                      <w:t>动环</w:t>
                    </w:r>
                  </w:ins>
                  <w:ins w:id="190" w:author="zhoujiansheng" w:date="2025-04-11T10:38:58Z">
                    <w:r>
                      <w:rPr>
                        <w:rFonts w:hint="eastAsia"/>
                        <w:vertAlign w:val="baseline"/>
                        <w:lang w:val="en-US" w:eastAsia="zh-CN"/>
                      </w:rPr>
                      <w:t>监控</w:t>
                    </w:r>
                  </w:ins>
                  <w:ins w:id="191" w:author="zhoujiansheng" w:date="2025-04-11T10:39:02Z">
                    <w:r>
                      <w:rPr>
                        <w:rFonts w:hint="eastAsia"/>
                        <w:vertAlign w:val="baseline"/>
                        <w:lang w:val="en-US" w:eastAsia="zh-CN"/>
                      </w:rPr>
                      <w:t>设备</w:t>
                    </w:r>
                  </w:ins>
                  <w:ins w:id="192" w:author="zhoujiansheng" w:date="2025-04-11T10:39:03Z">
                    <w:r>
                      <w:rPr>
                        <w:rFonts w:hint="eastAsia"/>
                        <w:vertAlign w:val="baseline"/>
                        <w:lang w:val="en-US" w:eastAsia="zh-CN"/>
                      </w:rPr>
                      <w:t>在</w:t>
                    </w:r>
                  </w:ins>
                  <w:ins w:id="193" w:author="zhoujiansheng" w:date="2025-04-11T10:39:05Z">
                    <w:r>
                      <w:rPr>
                        <w:rFonts w:hint="eastAsia"/>
                        <w:vertAlign w:val="baseline"/>
                        <w:lang w:val="en-US" w:eastAsia="zh-CN"/>
                      </w:rPr>
                      <w:t>动环中</w:t>
                    </w:r>
                  </w:ins>
                  <w:ins w:id="194" w:author="zhoujiansheng" w:date="2025-04-11T10:39:07Z">
                    <w:r>
                      <w:rPr>
                        <w:rFonts w:hint="eastAsia"/>
                        <w:vertAlign w:val="baseline"/>
                        <w:lang w:val="en-US" w:eastAsia="zh-CN"/>
                      </w:rPr>
                      <w:t>的</w:t>
                    </w:r>
                  </w:ins>
                  <w:ins w:id="195" w:author="zhoujiansheng" w:date="2025-04-11T10:39:08Z">
                    <w:r>
                      <w:rPr>
                        <w:rFonts w:hint="eastAsia"/>
                        <w:vertAlign w:val="baseline"/>
                        <w:lang w:val="en-US" w:eastAsia="zh-CN"/>
                      </w:rPr>
                      <w:t>ID</w:t>
                    </w:r>
                  </w:ins>
                  <w:ins w:id="196" w:author="zhoujiansheng" w:date="2025-04-11T10:39:11Z">
                    <w:r>
                      <w:rPr>
                        <w:rFonts w:hint="eastAsia"/>
                        <w:vertAlign w:val="baseline"/>
                        <w:lang w:val="en-US" w:eastAsia="zh-CN"/>
                      </w:rPr>
                      <w:t>都</w:t>
                    </w:r>
                  </w:ins>
                  <w:ins w:id="197" w:author="zhoujiansheng" w:date="2025-04-11T10:39:12Z">
                    <w:r>
                      <w:rPr>
                        <w:rFonts w:hint="eastAsia"/>
                        <w:vertAlign w:val="baseline"/>
                        <w:lang w:val="en-US" w:eastAsia="zh-CN"/>
                      </w:rPr>
                      <w:t>录入</w:t>
                    </w:r>
                  </w:ins>
                  <w:ins w:id="198" w:author="zhoujiansheng" w:date="2025-04-11T10:39:13Z">
                    <w:r>
                      <w:rPr>
                        <w:rFonts w:hint="eastAsia"/>
                        <w:vertAlign w:val="baseline"/>
                        <w:lang w:val="en-US" w:eastAsia="zh-CN"/>
                      </w:rPr>
                      <w:t>到</w:t>
                    </w:r>
                  </w:ins>
                  <w:ins w:id="199" w:author="zhoujiansheng" w:date="2025-04-11T10:37:54Z">
                    <w:r>
                      <w:rPr>
                        <w:rFonts w:hint="eastAsia"/>
                        <w:vertAlign w:val="baseline"/>
                        <w:lang w:val="en-US" w:eastAsia="zh-CN"/>
                      </w:rPr>
                      <w:t>“</w:t>
                    </w:r>
                  </w:ins>
                  <w:ins w:id="200" w:author="zhoujiansheng" w:date="2025-04-11T10:37:55Z">
                    <w:r>
                      <w:rPr>
                        <w:rFonts w:hint="eastAsia"/>
                        <w:vertAlign w:val="baseline"/>
                        <w:lang w:val="en-US" w:eastAsia="zh-CN"/>
                      </w:rPr>
                      <w:t>动环</w:t>
                    </w:r>
                  </w:ins>
                  <w:ins w:id="201" w:author="zhoujiansheng" w:date="2025-04-11T10:37:56Z">
                    <w:r>
                      <w:rPr>
                        <w:rFonts w:hint="eastAsia"/>
                        <w:vertAlign w:val="baseline"/>
                        <w:lang w:val="en-US" w:eastAsia="zh-CN"/>
                      </w:rPr>
                      <w:t>监控</w:t>
                    </w:r>
                  </w:ins>
                  <w:ins w:id="202" w:author="zhoujiansheng" w:date="2025-04-11T10:37:57Z">
                    <w:r>
                      <w:rPr>
                        <w:rFonts w:hint="eastAsia"/>
                        <w:vertAlign w:val="baseline"/>
                        <w:lang w:val="en-US" w:eastAsia="zh-CN"/>
                      </w:rPr>
                      <w:t>设备I</w:t>
                    </w:r>
                  </w:ins>
                  <w:ins w:id="203" w:author="zhoujiansheng" w:date="2025-04-11T10:37:58Z">
                    <w:r>
                      <w:rPr>
                        <w:rFonts w:hint="eastAsia"/>
                        <w:vertAlign w:val="baseline"/>
                        <w:lang w:val="en-US" w:eastAsia="zh-CN"/>
                      </w:rPr>
                      <w:t>D</w:t>
                    </w:r>
                  </w:ins>
                  <w:ins w:id="204" w:author="zhoujiansheng" w:date="2025-04-11T10:38:06Z">
                    <w:r>
                      <w:rPr>
                        <w:rFonts w:hint="eastAsia"/>
                        <w:vertAlign w:val="baseline"/>
                        <w:lang w:val="en-US" w:eastAsia="zh-CN"/>
                      </w:rPr>
                      <w:t>”</w:t>
                    </w:r>
                  </w:ins>
                  <w:ins w:id="205" w:author="zhoujiansheng" w:date="2025-04-11T10:39:16Z">
                    <w:r>
                      <w:rPr>
                        <w:rFonts w:hint="eastAsia"/>
                        <w:vertAlign w:val="baseline"/>
                        <w:lang w:val="en-US" w:eastAsia="zh-CN"/>
                      </w:rPr>
                      <w:t>字段</w:t>
                    </w:r>
                  </w:ins>
                  <w:ins w:id="206" w:author="zhoujiansheng" w:date="2025-04-11T10:39:17Z">
                    <w:r>
                      <w:rPr>
                        <w:rFonts w:hint="eastAsia"/>
                        <w:vertAlign w:val="baseline"/>
                        <w:lang w:val="en-US" w:eastAsia="zh-CN"/>
                      </w:rPr>
                      <w:t>，</w:t>
                    </w:r>
                  </w:ins>
                  <w:ins w:id="207" w:author="zhoujiansheng" w:date="2025-04-11T10:39:24Z">
                    <w:r>
                      <w:rPr>
                        <w:rFonts w:hint="eastAsia"/>
                        <w:vertAlign w:val="baseline"/>
                        <w:lang w:val="en-US" w:eastAsia="zh-CN"/>
                      </w:rPr>
                      <w:t>各ID</w:t>
                    </w:r>
                  </w:ins>
                  <w:ins w:id="208" w:author="zhoujiansheng" w:date="2025-04-11T10:39:26Z">
                    <w:r>
                      <w:rPr>
                        <w:rFonts w:hint="eastAsia"/>
                        <w:vertAlign w:val="baseline"/>
                        <w:lang w:val="en-US" w:eastAsia="zh-CN"/>
                      </w:rPr>
                      <w:t>之间</w:t>
                    </w:r>
                  </w:ins>
                  <w:ins w:id="209" w:author="zhoujiansheng" w:date="2025-04-11T10:39:29Z">
                    <w:r>
                      <w:rPr>
                        <w:rFonts w:hint="eastAsia"/>
                        <w:vertAlign w:val="baseline"/>
                        <w:lang w:val="en-US" w:eastAsia="zh-CN"/>
                      </w:rPr>
                      <w:t>用</w:t>
                    </w:r>
                  </w:ins>
                  <w:ins w:id="210" w:author="zhoujiansheng" w:date="2025-04-11T10:39:32Z">
                    <w:r>
                      <w:rPr>
                        <w:rFonts w:hint="eastAsia"/>
                        <w:vertAlign w:val="baseline"/>
                        <w:lang w:val="en-US" w:eastAsia="zh-CN"/>
                      </w:rPr>
                      <w:t>英文</w:t>
                    </w:r>
                  </w:ins>
                  <w:ins w:id="211" w:author="zhoujiansheng" w:date="2025-04-11T10:39:37Z">
                    <w:r>
                      <w:rPr>
                        <w:rFonts w:hint="eastAsia"/>
                        <w:vertAlign w:val="baseline"/>
                        <w:lang w:val="en-US" w:eastAsia="zh-CN"/>
                      </w:rPr>
                      <w:t>逗号</w:t>
                    </w:r>
                  </w:ins>
                  <w:ins w:id="212" w:author="zhoujiansheng" w:date="2025-04-11T10:39:59Z">
                    <w:r>
                      <w:rPr>
                        <w:rFonts w:hint="eastAsia"/>
                        <w:vertAlign w:val="baseline"/>
                        <w:lang w:val="en-US" w:eastAsia="zh-CN"/>
                      </w:rPr>
                      <w:t>进行</w:t>
                    </w:r>
                  </w:ins>
                  <w:ins w:id="213" w:author="zhoujiansheng" w:date="2025-04-11T10:40:03Z">
                    <w:r>
                      <w:rPr>
                        <w:rFonts w:hint="eastAsia"/>
                        <w:vertAlign w:val="baseline"/>
                        <w:lang w:val="en-US" w:eastAsia="zh-CN"/>
                      </w:rPr>
                      <w:t>分隔。</w:t>
                    </w:r>
                  </w:ins>
                  <w:ins w:id="214" w:author="zhoujiansheng" w:date="2025-04-11T10:40:05Z">
                    <w:r>
                      <w:rPr>
                        <w:rFonts w:hint="eastAsia"/>
                        <w:vertAlign w:val="baseline"/>
                        <w:lang w:val="en-US" w:eastAsia="zh-CN"/>
                      </w:rPr>
                      <w:t>参考</w:t>
                    </w:r>
                  </w:ins>
                  <w:ins w:id="215" w:author="zhoujiansheng" w:date="2025-04-11T10:40:09Z">
                    <w:r>
                      <w:rPr>
                        <w:rFonts w:hint="eastAsia"/>
                        <w:vertAlign w:val="baseline"/>
                        <w:lang w:val="en-US" w:eastAsia="zh-CN"/>
                      </w:rPr>
                      <w:t>示例图</w:t>
                    </w:r>
                  </w:ins>
                  <w:ins w:id="216" w:author="zhoujiansheng" w:date="2025-04-11T10:40:10Z">
                    <w:r>
                      <w:rPr>
                        <w:rFonts w:hint="eastAsia"/>
                        <w:vertAlign w:val="baseline"/>
                        <w:lang w:val="en-US" w:eastAsia="zh-CN"/>
                      </w:rPr>
                      <w:t>。</w:t>
                    </w:r>
                  </w:ins>
                </w:p>
                <w:p>
                  <w:pPr>
                    <w:rPr>
                      <w:rFonts w:hint="default"/>
                      <w:vertAlign w:val="baseline"/>
                      <w:lang w:val="en-US" w:eastAsia="zh-CN"/>
                    </w:rPr>
                  </w:pPr>
                  <w:ins w:id="217" w:author="zhoujiansheng" w:date="2025-04-11T10:47:10Z">
                    <w:r>
                      <w:rPr>
                        <w:rFonts w:hint="eastAsia"/>
                        <w:vertAlign w:val="baseline"/>
                        <w:lang w:val="en-US" w:eastAsia="zh-CN"/>
                      </w:rPr>
                      <w:t>报表</w:t>
                    </w:r>
                  </w:ins>
                  <w:ins w:id="218" w:author="zhoujiansheng" w:date="2025-04-11T10:47:11Z">
                    <w:r>
                      <w:rPr>
                        <w:rFonts w:hint="eastAsia"/>
                        <w:vertAlign w:val="baseline"/>
                        <w:lang w:val="en-US" w:eastAsia="zh-CN"/>
                      </w:rPr>
                      <w:t>呈现</w:t>
                    </w:r>
                  </w:ins>
                  <w:ins w:id="219" w:author="zhoujiansheng" w:date="2025-04-11T10:47:12Z">
                    <w:r>
                      <w:rPr>
                        <w:rFonts w:hint="eastAsia"/>
                        <w:vertAlign w:val="baseline"/>
                        <w:lang w:val="en-US" w:eastAsia="zh-CN"/>
                      </w:rPr>
                      <w:t>时，</w:t>
                    </w:r>
                  </w:ins>
                  <w:ins w:id="220" w:author="zhoujiansheng" w:date="2025-04-11T10:47:14Z">
                    <w:r>
                      <w:rPr>
                        <w:rFonts w:hint="eastAsia"/>
                        <w:vertAlign w:val="baseline"/>
                        <w:lang w:val="en-US" w:eastAsia="zh-CN"/>
                      </w:rPr>
                      <w:t>需</w:t>
                    </w:r>
                  </w:ins>
                  <w:ins w:id="221" w:author="zhoujiansheng" w:date="2025-04-11T10:47:16Z">
                    <w:r>
                      <w:rPr>
                        <w:rFonts w:hint="eastAsia"/>
                        <w:vertAlign w:val="baseline"/>
                        <w:lang w:val="en-US" w:eastAsia="zh-CN"/>
                      </w:rPr>
                      <w:t>呈现</w:t>
                    </w:r>
                  </w:ins>
                  <w:ins w:id="222" w:author="zhoujiansheng" w:date="2025-04-11T10:47:19Z">
                    <w:r>
                      <w:rPr>
                        <w:rFonts w:hint="eastAsia"/>
                        <w:vertAlign w:val="baseline"/>
                        <w:lang w:val="en-US" w:eastAsia="zh-CN"/>
                      </w:rPr>
                      <w:t>该条</w:t>
                    </w:r>
                  </w:ins>
                  <w:ins w:id="223" w:author="zhoujiansheng" w:date="2025-04-11T10:47:21Z">
                    <w:r>
                      <w:rPr>
                        <w:rFonts w:hint="eastAsia"/>
                        <w:vertAlign w:val="baseline"/>
                        <w:lang w:val="en-US" w:eastAsia="zh-CN"/>
                      </w:rPr>
                      <w:t>综资</w:t>
                    </w:r>
                  </w:ins>
                  <w:ins w:id="224" w:author="zhoujiansheng" w:date="2025-04-11T10:47:26Z">
                    <w:r>
                      <w:rPr>
                        <w:rFonts w:hint="eastAsia"/>
                        <w:vertAlign w:val="baseline"/>
                        <w:lang w:val="en-US" w:eastAsia="zh-CN"/>
                      </w:rPr>
                      <w:t>数据</w:t>
                    </w:r>
                  </w:ins>
                  <w:ins w:id="225" w:author="zhoujiansheng" w:date="2025-04-11T10:47:27Z">
                    <w:r>
                      <w:rPr>
                        <w:rFonts w:hint="eastAsia"/>
                        <w:vertAlign w:val="baseline"/>
                        <w:lang w:val="en-US" w:eastAsia="zh-CN"/>
                      </w:rPr>
                      <w:t>原始</w:t>
                    </w:r>
                  </w:ins>
                  <w:ins w:id="226" w:author="zhoujiansheng" w:date="2025-04-11T10:47:29Z">
                    <w:r>
                      <w:rPr>
                        <w:rFonts w:hint="eastAsia"/>
                        <w:vertAlign w:val="baseline"/>
                        <w:lang w:val="en-US" w:eastAsia="zh-CN"/>
                      </w:rPr>
                      <w:t>字段值</w:t>
                    </w:r>
                  </w:ins>
                  <w:ins w:id="227" w:author="zhoujiansheng" w:date="2025-04-11T10:47:30Z">
                    <w:r>
                      <w:rPr>
                        <w:rFonts w:hint="eastAsia"/>
                        <w:vertAlign w:val="baseline"/>
                        <w:lang w:val="en-US" w:eastAsia="zh-CN"/>
                      </w:rPr>
                      <w:t>。</w:t>
                    </w:r>
                  </w:ins>
                  <w:ins w:id="228" w:author="zhoujiansheng" w:date="2025-04-11T10:47:34Z">
                    <w:r>
                      <w:rPr>
                        <w:rFonts w:hint="eastAsia"/>
                        <w:vertAlign w:val="baseline"/>
                        <w:lang w:val="en-US" w:eastAsia="zh-CN"/>
                      </w:rPr>
                      <w:t>不</w:t>
                    </w:r>
                  </w:ins>
                  <w:ins w:id="229" w:author="zhoujiansheng" w:date="2025-04-11T10:47:36Z">
                    <w:r>
                      <w:rPr>
                        <w:rFonts w:hint="eastAsia"/>
                        <w:vertAlign w:val="baseline"/>
                        <w:lang w:val="en-US" w:eastAsia="zh-CN"/>
                      </w:rPr>
                      <w:t>对</w:t>
                    </w:r>
                  </w:ins>
                  <w:ins w:id="230" w:author="zhoujiansheng" w:date="2025-04-11T10:47:38Z">
                    <w:r>
                      <w:rPr>
                        <w:rFonts w:hint="eastAsia"/>
                        <w:vertAlign w:val="baseline"/>
                        <w:lang w:val="en-US" w:eastAsia="zh-CN"/>
                      </w:rPr>
                      <w:t>ID</w:t>
                    </w:r>
                  </w:ins>
                  <w:ins w:id="231" w:author="zhoujiansheng" w:date="2025-04-11T10:47:40Z">
                    <w:r>
                      <w:rPr>
                        <w:rFonts w:hint="eastAsia"/>
                        <w:vertAlign w:val="baseline"/>
                        <w:lang w:val="en-US" w:eastAsia="zh-CN"/>
                      </w:rPr>
                      <w:t>拆分</w:t>
                    </w:r>
                  </w:ins>
                  <w:ins w:id="232" w:author="zhoujiansheng" w:date="2025-04-11T10:47:42Z">
                    <w:r>
                      <w:rPr>
                        <w:rFonts w:hint="eastAsia"/>
                        <w:vertAlign w:val="baseline"/>
                        <w:lang w:val="en-US" w:eastAsia="zh-CN"/>
                      </w:rPr>
                      <w:t>呈现。</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0" w:type="dxa"/>
                  <w:vMerge w:val="continue"/>
                </w:tcPr>
                <w:p>
                  <w:pPr>
                    <w:rPr>
                      <w:rFonts w:hint="eastAsia"/>
                      <w:vertAlign w:val="baseline"/>
                      <w:lang w:val="en-US" w:eastAsia="zh-CN"/>
                    </w:rPr>
                  </w:pPr>
                </w:p>
              </w:tc>
              <w:tc>
                <w:tcPr>
                  <w:tcW w:w="2004" w:type="dxa"/>
                  <w:vAlign w:val="top"/>
                </w:tcPr>
                <w:p>
                  <w:pPr>
                    <w:rPr>
                      <w:rFonts w:hint="eastAsia"/>
                      <w:vertAlign w:val="baseline"/>
                      <w:lang w:val="en-US" w:eastAsia="zh-CN"/>
                    </w:rPr>
                  </w:pPr>
                  <w:r>
                    <w:rPr>
                      <w:rFonts w:hint="eastAsia"/>
                      <w:vertAlign w:val="baseline"/>
                      <w:lang w:val="en-US" w:eastAsia="zh-CN"/>
                    </w:rPr>
                    <w:t>综资数据时间</w:t>
                  </w:r>
                </w:p>
              </w:tc>
              <w:tc>
                <w:tcPr>
                  <w:tcW w:w="6362" w:type="dxa"/>
                  <w:vAlign w:val="top"/>
                </w:tcPr>
                <w:p>
                  <w:pPr>
                    <w:rPr>
                      <w:rFonts w:hint="eastAsia"/>
                      <w:vertAlign w:val="baseline"/>
                      <w:lang w:val="en-US" w:eastAsia="zh-CN"/>
                    </w:rPr>
                  </w:pPr>
                  <w:r>
                    <w:rPr>
                      <w:rFonts w:hint="eastAsia"/>
                      <w:vertAlign w:val="baseline"/>
                      <w:lang w:val="en-US" w:eastAsia="zh-CN"/>
                    </w:rPr>
                    <w:t>显示当前报表比对的综资数据文件的时间。例如：动环工作台2025-03-19从共享中心同步到20250318的综资文件，则显示2025-03-18。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4" w:type="dxa"/>
                  <w:gridSpan w:val="2"/>
                </w:tcPr>
                <w:p>
                  <w:pPr>
                    <w:rPr>
                      <w:rFonts w:hint="default"/>
                      <w:vertAlign w:val="baseline"/>
                      <w:lang w:val="en-US" w:eastAsia="zh-CN"/>
                    </w:rPr>
                  </w:pPr>
                  <w:r>
                    <w:rPr>
                      <w:rFonts w:hint="eastAsia"/>
                      <w:vertAlign w:val="baseline"/>
                      <w:lang w:val="en-US" w:eastAsia="zh-CN"/>
                    </w:rPr>
                    <w:t>匹配结果</w:t>
                  </w:r>
                </w:p>
              </w:tc>
              <w:tc>
                <w:tcPr>
                  <w:tcW w:w="6362" w:type="dxa"/>
                  <w:vAlign w:val="top"/>
                </w:tcPr>
                <w:p>
                  <w:pPr>
                    <w:rPr>
                      <w:rFonts w:hint="default"/>
                      <w:vertAlign w:val="baseline"/>
                      <w:lang w:val="en-US" w:eastAsia="zh-CN"/>
                    </w:rPr>
                  </w:pPr>
                  <w:r>
                    <w:rPr>
                      <w:rFonts w:hint="eastAsia"/>
                      <w:vertAlign w:val="baseline"/>
                      <w:lang w:val="en-US" w:eastAsia="zh-CN"/>
                    </w:rPr>
                    <w:t>枚举：成功匹配/无法匹配。可</w:t>
                  </w:r>
                  <w:r>
                    <w:rPr>
                      <w:rFonts w:hint="eastAsia"/>
                      <w:lang w:val="en-US" w:eastAsia="zh-CN"/>
                    </w:rPr>
                    <w:t>通过动环“设备编码”关联匹配综资设备表中的“动环监控设备ID</w:t>
                  </w:r>
                  <w:r>
                    <w:rPr>
                      <w:rFonts w:hint="default"/>
                      <w:lang w:val="en-US" w:eastAsia="zh-CN"/>
                    </w:rPr>
                    <w:t>”</w:t>
                  </w:r>
                  <w:r>
                    <w:rPr>
                      <w:rFonts w:hint="eastAsia"/>
                      <w:lang w:val="en-US" w:eastAsia="zh-CN"/>
                    </w:rPr>
                    <w:t>，则成功匹配，否则无法匹配。</w:t>
                  </w:r>
                </w:p>
              </w:tc>
            </w:tr>
          </w:tbl>
          <w:p>
            <w:pPr>
              <w:rPr>
                <w:rFonts w:hint="eastAsia"/>
                <w:lang w:val="en-US" w:eastAsia="zh-CN"/>
              </w:rPr>
            </w:pPr>
          </w:p>
          <w:p>
            <w:pPr>
              <w:rPr>
                <w:ins w:id="233" w:author="zhoujiansheng" w:date="2025-04-11T10:11:21Z"/>
                <w:rFonts w:hint="eastAsia"/>
                <w:lang w:val="en-US" w:eastAsia="zh-CN"/>
              </w:rPr>
            </w:pPr>
            <w:ins w:id="234" w:author="zhoujiansheng" w:date="2025-04-11T10:10:07Z">
              <w:r>
                <w:rPr>
                  <w:rFonts w:hint="eastAsia"/>
                  <w:lang w:val="en-US" w:eastAsia="zh-CN"/>
                </w:rPr>
                <w:t>2025</w:t>
              </w:r>
            </w:ins>
            <w:ins w:id="235" w:author="zhoujiansheng" w:date="2025-04-11T10:10:08Z">
              <w:r>
                <w:rPr>
                  <w:rFonts w:hint="eastAsia"/>
                  <w:lang w:val="en-US" w:eastAsia="zh-CN"/>
                </w:rPr>
                <w:t>-04-</w:t>
              </w:r>
            </w:ins>
            <w:ins w:id="236" w:author="zhoujiansheng" w:date="2025-04-11T10:10:09Z">
              <w:r>
                <w:rPr>
                  <w:rFonts w:hint="eastAsia"/>
                  <w:lang w:val="en-US" w:eastAsia="zh-CN"/>
                </w:rPr>
                <w:t>11</w:t>
              </w:r>
            </w:ins>
            <w:ins w:id="237" w:author="zhoujiansheng" w:date="2025-04-11T10:10:10Z">
              <w:r>
                <w:rPr>
                  <w:rFonts w:hint="eastAsia"/>
                  <w:lang w:val="en-US" w:eastAsia="zh-CN"/>
                </w:rPr>
                <w:t xml:space="preserve"> </w:t>
              </w:r>
            </w:ins>
            <w:ins w:id="238" w:author="zhoujiansheng" w:date="2025-04-11T10:10:46Z">
              <w:r>
                <w:rPr>
                  <w:rFonts w:hint="eastAsia"/>
                  <w:lang w:val="en-US" w:eastAsia="zh-CN"/>
                </w:rPr>
                <w:t>云南</w:t>
              </w:r>
            </w:ins>
            <w:ins w:id="239" w:author="zhoujiansheng" w:date="2025-04-11T10:10:47Z">
              <w:r>
                <w:rPr>
                  <w:rFonts w:hint="eastAsia"/>
                  <w:lang w:val="en-US" w:eastAsia="zh-CN"/>
                </w:rPr>
                <w:t>动环</w:t>
              </w:r>
            </w:ins>
            <w:ins w:id="240" w:author="zhoujiansheng" w:date="2025-04-11T10:10:48Z">
              <w:r>
                <w:rPr>
                  <w:rFonts w:hint="eastAsia"/>
                  <w:lang w:val="en-US" w:eastAsia="zh-CN"/>
                </w:rPr>
                <w:t>设备</w:t>
              </w:r>
            </w:ins>
            <w:ins w:id="241" w:author="zhoujiansheng" w:date="2025-04-11T10:10:52Z">
              <w:r>
                <w:rPr>
                  <w:rFonts w:hint="eastAsia"/>
                  <w:lang w:val="en-US" w:eastAsia="zh-CN"/>
                </w:rPr>
                <w:t>关联</w:t>
              </w:r>
            </w:ins>
            <w:ins w:id="242" w:author="zhoujiansheng" w:date="2025-04-11T10:10:54Z">
              <w:r>
                <w:rPr>
                  <w:rFonts w:hint="eastAsia"/>
                  <w:lang w:val="en-US" w:eastAsia="zh-CN"/>
                </w:rPr>
                <w:t>综资，</w:t>
              </w:r>
            </w:ins>
            <w:ins w:id="243" w:author="zhoujiansheng" w:date="2025-04-11T10:10:55Z">
              <w:r>
                <w:rPr>
                  <w:rFonts w:hint="eastAsia"/>
                  <w:lang w:val="en-US" w:eastAsia="zh-CN"/>
                </w:rPr>
                <w:t>存在</w:t>
              </w:r>
            </w:ins>
            <w:ins w:id="244" w:author="zhoujiansheng" w:date="2025-04-11T10:10:57Z">
              <w:r>
                <w:rPr>
                  <w:rFonts w:hint="eastAsia"/>
                  <w:lang w:val="en-US" w:eastAsia="zh-CN"/>
                </w:rPr>
                <w:t>多个</w:t>
              </w:r>
            </w:ins>
            <w:ins w:id="245" w:author="zhoujiansheng" w:date="2025-04-11T10:10:58Z">
              <w:r>
                <w:rPr>
                  <w:rFonts w:hint="eastAsia"/>
                  <w:lang w:val="en-US" w:eastAsia="zh-CN"/>
                </w:rPr>
                <w:t>动环设备</w:t>
              </w:r>
            </w:ins>
            <w:ins w:id="246" w:author="zhoujiansheng" w:date="2025-04-11T10:11:00Z">
              <w:r>
                <w:rPr>
                  <w:rFonts w:hint="eastAsia"/>
                  <w:lang w:val="en-US" w:eastAsia="zh-CN"/>
                </w:rPr>
                <w:t>对</w:t>
              </w:r>
            </w:ins>
            <w:ins w:id="247" w:author="zhoujiansheng" w:date="2025-04-11T10:11:02Z">
              <w:r>
                <w:rPr>
                  <w:rFonts w:hint="eastAsia"/>
                  <w:lang w:val="en-US" w:eastAsia="zh-CN"/>
                </w:rPr>
                <w:t>一个</w:t>
              </w:r>
            </w:ins>
            <w:ins w:id="248" w:author="zhoujiansheng" w:date="2025-04-11T10:11:03Z">
              <w:r>
                <w:rPr>
                  <w:rFonts w:hint="eastAsia"/>
                  <w:lang w:val="en-US" w:eastAsia="zh-CN"/>
                </w:rPr>
                <w:t>综资</w:t>
              </w:r>
            </w:ins>
            <w:ins w:id="249" w:author="zhoujiansheng" w:date="2025-04-11T10:11:04Z">
              <w:r>
                <w:rPr>
                  <w:rFonts w:hint="eastAsia"/>
                  <w:lang w:val="en-US" w:eastAsia="zh-CN"/>
                </w:rPr>
                <w:t>设备的</w:t>
              </w:r>
            </w:ins>
            <w:ins w:id="250" w:author="zhoujiansheng" w:date="2025-04-11T10:11:05Z">
              <w:r>
                <w:rPr>
                  <w:rFonts w:hint="eastAsia"/>
                  <w:lang w:val="en-US" w:eastAsia="zh-CN"/>
                </w:rPr>
                <w:t>情况</w:t>
              </w:r>
            </w:ins>
            <w:ins w:id="251" w:author="zhoujiansheng" w:date="2025-04-11T10:11:06Z">
              <w:r>
                <w:rPr>
                  <w:rFonts w:hint="eastAsia"/>
                  <w:lang w:val="en-US" w:eastAsia="zh-CN"/>
                </w:rPr>
                <w:t>，</w:t>
              </w:r>
            </w:ins>
            <w:ins w:id="252" w:author="zhoujiansheng" w:date="2025-04-11T10:11:08Z">
              <w:r>
                <w:rPr>
                  <w:rFonts w:hint="eastAsia"/>
                  <w:lang w:val="en-US" w:eastAsia="zh-CN"/>
                </w:rPr>
                <w:t>补充</w:t>
              </w:r>
            </w:ins>
            <w:ins w:id="253" w:author="zhoujiansheng" w:date="2025-04-11T10:11:13Z">
              <w:r>
                <w:rPr>
                  <w:rFonts w:hint="eastAsia"/>
                  <w:lang w:val="en-US" w:eastAsia="zh-CN"/>
                </w:rPr>
                <w:t>此种</w:t>
              </w:r>
            </w:ins>
            <w:ins w:id="254" w:author="zhoujiansheng" w:date="2025-04-11T10:11:14Z">
              <w:r>
                <w:rPr>
                  <w:rFonts w:hint="eastAsia"/>
                  <w:lang w:val="en-US" w:eastAsia="zh-CN"/>
                </w:rPr>
                <w:t>情况的</w:t>
              </w:r>
            </w:ins>
            <w:ins w:id="255" w:author="zhoujiansheng" w:date="2025-04-11T10:11:19Z">
              <w:r>
                <w:rPr>
                  <w:rFonts w:hint="eastAsia"/>
                  <w:lang w:val="en-US" w:eastAsia="zh-CN"/>
                </w:rPr>
                <w:t>匹配</w:t>
              </w:r>
            </w:ins>
            <w:ins w:id="256" w:author="zhoujiansheng" w:date="2025-04-11T10:11:20Z">
              <w:r>
                <w:rPr>
                  <w:rFonts w:hint="eastAsia"/>
                  <w:lang w:val="en-US" w:eastAsia="zh-CN"/>
                </w:rPr>
                <w:t>逻辑。</w:t>
              </w:r>
            </w:ins>
          </w:p>
          <w:p>
            <w:pPr>
              <w:rPr>
                <w:rFonts w:hint="default"/>
                <w:lang w:val="en-US" w:eastAsia="zh-CN"/>
              </w:rPr>
            </w:pPr>
            <w:ins w:id="257" w:author="zhoujiansheng" w:date="2025-04-11T10:11:37Z">
              <w:r>
                <w:rPr>
                  <w:rFonts w:hint="eastAsia"/>
                  <w:lang w:val="en-US" w:eastAsia="zh-CN"/>
                </w:rPr>
                <w:t>背景</w:t>
              </w:r>
            </w:ins>
            <w:ins w:id="258" w:author="zhoujiansheng" w:date="2025-04-11T10:11:38Z">
              <w:r>
                <w:rPr>
                  <w:rFonts w:hint="eastAsia"/>
                  <w:lang w:val="en-US" w:eastAsia="zh-CN"/>
                </w:rPr>
                <w:t>：</w:t>
              </w:r>
            </w:ins>
            <w:ins w:id="259" w:author="zhoujiansheng" w:date="2025-04-11T10:11:53Z">
              <w:r>
                <w:rPr>
                  <w:rFonts w:hint="eastAsia"/>
                  <w:lang w:val="en-US" w:eastAsia="zh-CN"/>
                </w:rPr>
                <w:t>上送</w:t>
              </w:r>
            </w:ins>
            <w:ins w:id="260" w:author="zhoujiansheng" w:date="2025-04-11T10:11:54Z">
              <w:r>
                <w:rPr>
                  <w:rFonts w:hint="eastAsia"/>
                  <w:lang w:val="en-US" w:eastAsia="zh-CN"/>
                </w:rPr>
                <w:t>到</w:t>
              </w:r>
            </w:ins>
            <w:ins w:id="261" w:author="zhoujiansheng" w:date="2025-04-11T10:11:55Z">
              <w:r>
                <w:rPr>
                  <w:rFonts w:hint="eastAsia"/>
                  <w:lang w:val="en-US" w:eastAsia="zh-CN"/>
                </w:rPr>
                <w:t>动环</w:t>
              </w:r>
            </w:ins>
            <w:ins w:id="262" w:author="zhoujiansheng" w:date="2025-04-11T10:11:56Z">
              <w:r>
                <w:rPr>
                  <w:rFonts w:hint="eastAsia"/>
                  <w:lang w:val="en-US" w:eastAsia="zh-CN"/>
                </w:rPr>
                <w:t>工作台的</w:t>
              </w:r>
            </w:ins>
            <w:ins w:id="263" w:author="zhoujiansheng" w:date="2025-04-11T10:11:57Z">
              <w:r>
                <w:rPr>
                  <w:rFonts w:hint="eastAsia"/>
                  <w:lang w:val="en-US" w:eastAsia="zh-CN"/>
                </w:rPr>
                <w:t>设备</w:t>
              </w:r>
            </w:ins>
            <w:ins w:id="264" w:author="zhoujiansheng" w:date="2025-04-11T10:15:48Z">
              <w:r>
                <w:rPr>
                  <w:rFonts w:hint="eastAsia"/>
                  <w:lang w:val="en-US" w:eastAsia="zh-CN"/>
                </w:rPr>
                <w:t>，</w:t>
              </w:r>
            </w:ins>
            <w:ins w:id="265" w:author="zhoujiansheng" w:date="2025-04-11T10:16:03Z">
              <w:r>
                <w:rPr>
                  <w:rFonts w:hint="eastAsia"/>
                  <w:lang w:val="en-US" w:eastAsia="zh-CN"/>
                </w:rPr>
                <w:t>有</w:t>
              </w:r>
            </w:ins>
            <w:ins w:id="266" w:author="zhoujiansheng" w:date="2025-04-11T10:16:11Z">
              <w:r>
                <w:rPr>
                  <w:rFonts w:hint="eastAsia"/>
                  <w:lang w:val="en-US" w:eastAsia="zh-CN"/>
                </w:rPr>
                <w:t>拆分</w:t>
              </w:r>
            </w:ins>
            <w:ins w:id="267" w:author="zhoujiansheng" w:date="2025-04-11T10:16:12Z">
              <w:r>
                <w:rPr>
                  <w:rFonts w:hint="eastAsia"/>
                  <w:lang w:val="en-US" w:eastAsia="zh-CN"/>
                </w:rPr>
                <w:t>或</w:t>
              </w:r>
            </w:ins>
            <w:ins w:id="268" w:author="zhoujiansheng" w:date="2025-04-11T10:16:13Z">
              <w:r>
                <w:rPr>
                  <w:rFonts w:hint="eastAsia"/>
                  <w:lang w:val="en-US" w:eastAsia="zh-CN"/>
                </w:rPr>
                <w:t>虚拟的</w:t>
              </w:r>
            </w:ins>
            <w:ins w:id="269" w:author="zhoujiansheng" w:date="2025-04-11T10:16:14Z">
              <w:r>
                <w:rPr>
                  <w:rFonts w:hint="eastAsia"/>
                  <w:lang w:val="en-US" w:eastAsia="zh-CN"/>
                </w:rPr>
                <w:t>情况</w:t>
              </w:r>
            </w:ins>
            <w:ins w:id="270" w:author="zhoujiansheng" w:date="2025-04-11T10:16:16Z">
              <w:r>
                <w:rPr>
                  <w:rFonts w:hint="eastAsia"/>
                  <w:lang w:val="en-US" w:eastAsia="zh-CN"/>
                </w:rPr>
                <w:t>。</w:t>
              </w:r>
            </w:ins>
            <w:ins w:id="271" w:author="zhoujiansheng" w:date="2025-04-11T10:16:17Z">
              <w:r>
                <w:rPr>
                  <w:rFonts w:hint="eastAsia"/>
                  <w:lang w:val="en-US" w:eastAsia="zh-CN"/>
                </w:rPr>
                <w:t>如</w:t>
              </w:r>
            </w:ins>
            <w:ins w:id="272" w:author="zhoujiansheng" w:date="2025-04-11T10:16:20Z">
              <w:r>
                <w:rPr>
                  <w:rFonts w:hint="eastAsia"/>
                  <w:lang w:val="en-US" w:eastAsia="zh-CN"/>
                </w:rPr>
                <w:t>铁锂</w:t>
              </w:r>
            </w:ins>
            <w:ins w:id="273" w:author="zhoujiansheng" w:date="2025-04-11T10:16:22Z">
              <w:r>
                <w:rPr>
                  <w:rFonts w:hint="eastAsia"/>
                  <w:lang w:val="en-US" w:eastAsia="zh-CN"/>
                </w:rPr>
                <w:t>电池，</w:t>
              </w:r>
            </w:ins>
            <w:ins w:id="274" w:author="zhoujiansheng" w:date="2025-04-11T10:16:26Z">
              <w:r>
                <w:rPr>
                  <w:rFonts w:hint="eastAsia"/>
                  <w:lang w:val="en-US" w:eastAsia="zh-CN"/>
                </w:rPr>
                <w:t>上送</w:t>
              </w:r>
            </w:ins>
            <w:ins w:id="275" w:author="zhoujiansheng" w:date="2025-04-11T10:16:28Z">
              <w:r>
                <w:rPr>
                  <w:rFonts w:hint="eastAsia"/>
                  <w:lang w:val="en-US" w:eastAsia="zh-CN"/>
                </w:rPr>
                <w:t>动环</w:t>
              </w:r>
            </w:ins>
            <w:ins w:id="276" w:author="zhoujiansheng" w:date="2025-04-11T10:16:29Z">
              <w:r>
                <w:rPr>
                  <w:rFonts w:hint="eastAsia"/>
                  <w:lang w:val="en-US" w:eastAsia="zh-CN"/>
                </w:rPr>
                <w:t>是</w:t>
              </w:r>
            </w:ins>
            <w:ins w:id="277" w:author="zhoujiansheng" w:date="2025-04-11T10:16:30Z">
              <w:r>
                <w:rPr>
                  <w:rFonts w:hint="eastAsia"/>
                  <w:lang w:val="en-US" w:eastAsia="zh-CN"/>
                </w:rPr>
                <w:t>按</w:t>
              </w:r>
            </w:ins>
            <w:ins w:id="278" w:author="zhoujiansheng" w:date="2025-04-11T10:16:31Z">
              <w:r>
                <w:rPr>
                  <w:rFonts w:hint="eastAsia"/>
                  <w:lang w:val="en-US" w:eastAsia="zh-CN"/>
                </w:rPr>
                <w:t>单体</w:t>
              </w:r>
            </w:ins>
            <w:ins w:id="279" w:author="zhoujiansheng" w:date="2025-04-11T10:16:33Z">
              <w:r>
                <w:rPr>
                  <w:rFonts w:hint="eastAsia"/>
                  <w:lang w:val="en-US" w:eastAsia="zh-CN"/>
                </w:rPr>
                <w:t>上送，</w:t>
              </w:r>
            </w:ins>
            <w:ins w:id="280" w:author="zhoujiansheng" w:date="2025-04-11T10:16:34Z">
              <w:r>
                <w:rPr>
                  <w:rFonts w:hint="eastAsia"/>
                  <w:lang w:val="en-US" w:eastAsia="zh-CN"/>
                </w:rPr>
                <w:t>在</w:t>
              </w:r>
            </w:ins>
            <w:ins w:id="281" w:author="zhoujiansheng" w:date="2025-04-11T10:16:36Z">
              <w:r>
                <w:rPr>
                  <w:rFonts w:hint="eastAsia"/>
                  <w:lang w:val="en-US" w:eastAsia="zh-CN"/>
                </w:rPr>
                <w:t>综资</w:t>
              </w:r>
            </w:ins>
            <w:ins w:id="282" w:author="zhoujiansheng" w:date="2025-04-11T10:16:39Z">
              <w:r>
                <w:rPr>
                  <w:rFonts w:hint="eastAsia"/>
                  <w:lang w:val="en-US" w:eastAsia="zh-CN"/>
                </w:rPr>
                <w:t>则</w:t>
              </w:r>
            </w:ins>
            <w:ins w:id="283" w:author="zhoujiansheng" w:date="2025-04-11T10:16:40Z">
              <w:r>
                <w:rPr>
                  <w:rFonts w:hint="eastAsia"/>
                  <w:lang w:val="en-US" w:eastAsia="zh-CN"/>
                </w:rPr>
                <w:t>作为</w:t>
              </w:r>
            </w:ins>
            <w:ins w:id="284" w:author="zhoujiansheng" w:date="2025-04-11T10:16:42Z">
              <w:r>
                <w:rPr>
                  <w:rFonts w:hint="eastAsia"/>
                  <w:lang w:val="en-US" w:eastAsia="zh-CN"/>
                </w:rPr>
                <w:t>整体</w:t>
              </w:r>
            </w:ins>
            <w:ins w:id="285" w:author="zhoujiansheng" w:date="2025-04-11T10:16:47Z">
              <w:r>
                <w:rPr>
                  <w:rFonts w:hint="eastAsia"/>
                  <w:lang w:val="en-US" w:eastAsia="zh-CN"/>
                </w:rPr>
                <w:t>录入</w:t>
              </w:r>
            </w:ins>
            <w:ins w:id="286" w:author="zhoujiansheng" w:date="2025-04-11T10:17:03Z">
              <w:r>
                <w:rPr>
                  <w:rFonts w:hint="eastAsia"/>
                  <w:lang w:val="en-US" w:eastAsia="zh-CN"/>
                </w:rPr>
                <w:t>，</w:t>
              </w:r>
            </w:ins>
            <w:ins w:id="287" w:author="zhoujiansheng" w:date="2025-04-11T10:16:54Z">
              <w:r>
                <w:rPr>
                  <w:rFonts w:hint="eastAsia"/>
                  <w:lang w:val="en-US" w:eastAsia="zh-CN"/>
                </w:rPr>
                <w:t>这种</w:t>
              </w:r>
            </w:ins>
            <w:ins w:id="288" w:author="zhoujiansheng" w:date="2025-04-11T10:16:55Z">
              <w:r>
                <w:rPr>
                  <w:rFonts w:hint="eastAsia"/>
                  <w:lang w:val="en-US" w:eastAsia="zh-CN"/>
                </w:rPr>
                <w:t>情况</w:t>
              </w:r>
            </w:ins>
            <w:ins w:id="289" w:author="zhoujiansheng" w:date="2025-04-11T10:16:58Z">
              <w:r>
                <w:rPr>
                  <w:rFonts w:hint="eastAsia"/>
                  <w:lang w:val="en-US" w:eastAsia="zh-CN"/>
                </w:rPr>
                <w:t>就会</w:t>
              </w:r>
            </w:ins>
            <w:ins w:id="290" w:author="zhoujiansheng" w:date="2025-04-11T10:16:59Z">
              <w:r>
                <w:rPr>
                  <w:rFonts w:hint="eastAsia"/>
                  <w:lang w:val="en-US" w:eastAsia="zh-CN"/>
                </w:rPr>
                <w:t>出现</w:t>
              </w:r>
            </w:ins>
            <w:ins w:id="291" w:author="zhoujiansheng" w:date="2025-04-11T10:17:09Z">
              <w:r>
                <w:rPr>
                  <w:rFonts w:hint="eastAsia"/>
                  <w:lang w:val="en-US" w:eastAsia="zh-CN"/>
                </w:rPr>
                <w:t>多</w:t>
              </w:r>
            </w:ins>
            <w:ins w:id="292" w:author="zhoujiansheng" w:date="2025-04-11T10:17:11Z">
              <w:r>
                <w:rPr>
                  <w:rFonts w:hint="eastAsia"/>
                  <w:lang w:val="en-US" w:eastAsia="zh-CN"/>
                </w:rPr>
                <w:t>对一</w:t>
              </w:r>
            </w:ins>
            <w:ins w:id="293" w:author="zhoujiansheng" w:date="2025-04-11T10:17:12Z">
              <w:r>
                <w:rPr>
                  <w:rFonts w:hint="eastAsia"/>
                  <w:lang w:val="en-US" w:eastAsia="zh-CN"/>
                </w:rPr>
                <w:t>。</w:t>
              </w:r>
            </w:ins>
          </w:p>
          <w:p>
            <w:pPr>
              <w:rPr>
                <w:rFonts w:hint="eastAsia"/>
                <w:lang w:val="en-US" w:eastAsia="zh-CN"/>
              </w:rPr>
            </w:pPr>
          </w:p>
          <w:p>
            <w:pPr>
              <w:rPr>
                <w:rFonts w:hint="eastAsia"/>
                <w:lang w:val="en-US" w:eastAsia="zh-CN"/>
              </w:rPr>
            </w:pPr>
            <w:ins w:id="294" w:author="zhoujiansheng" w:date="2025-04-11T10:42:32Z">
              <w:r>
                <w:rPr>
                  <w:rFonts w:hint="eastAsia"/>
                  <w:lang w:val="en-US" w:eastAsia="zh-CN"/>
                </w:rPr>
                <w:drawing>
                  <wp:inline distT="0" distB="0" distL="114300" distR="114300">
                    <wp:extent cx="6188710" cy="3481070"/>
                    <wp:effectExtent l="0" t="0" r="13970" b="8890"/>
                    <wp:docPr id="24" name="图片 24" descr="676bd47779a5691d1b36b85a2c1b6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676bd47779a5691d1b36b85a2c1b6cb"/>
                            <pic:cNvPicPr>
                              <a:picLocks noChangeAspect="1"/>
                            </pic:cNvPicPr>
                          </pic:nvPicPr>
                          <pic:blipFill>
                            <a:blip r:embed="rId28"/>
                            <a:stretch>
                              <a:fillRect/>
                            </a:stretch>
                          </pic:blipFill>
                          <pic:spPr>
                            <a:xfrm>
                              <a:off x="0" y="0"/>
                              <a:ext cx="6188710" cy="3481070"/>
                            </a:xfrm>
                            <a:prstGeom prst="rect">
                              <a:avLst/>
                            </a:prstGeom>
                          </pic:spPr>
                        </pic:pic>
                      </a:graphicData>
                    </a:graphic>
                  </wp:inline>
                </w:drawing>
              </w:r>
            </w:ins>
          </w:p>
          <w:p>
            <w:pPr>
              <w:rPr>
                <w:rFonts w:hint="eastAsia"/>
                <w:lang w:val="en-US" w:eastAsia="zh-CN"/>
              </w:rPr>
            </w:pPr>
          </w:p>
          <w:p>
            <w:pPr>
              <w:rPr>
                <w:rFonts w:hint="eastAsia"/>
                <w:lang w:val="en-US" w:eastAsia="zh-CN"/>
              </w:rPr>
            </w:pPr>
            <w:r>
              <w:rPr>
                <w:rFonts w:hint="eastAsia"/>
                <w:lang w:val="en-US" w:eastAsia="zh-CN"/>
              </w:rPr>
              <w:t>附：功能上线后通知公告内容：</w:t>
            </w:r>
          </w:p>
          <w:p>
            <w:pPr>
              <w:rPr>
                <w:rFonts w:hint="eastAsia"/>
                <w:lang w:val="en-US" w:eastAsia="zh-CN"/>
              </w:rPr>
            </w:pPr>
            <w:r>
              <w:rPr>
                <w:rFonts w:hint="eastAsia"/>
                <w:lang w:val="en-US" w:eastAsia="zh-CN"/>
              </w:rPr>
              <w:t>标题：动环设备与综资关联报表功能上线</w:t>
            </w:r>
          </w:p>
          <w:p>
            <w:pPr>
              <w:rPr>
                <w:rFonts w:hint="eastAsia"/>
                <w:lang w:val="en-US" w:eastAsia="zh-CN"/>
              </w:rPr>
            </w:pPr>
            <w:r>
              <w:rPr>
                <w:rFonts w:hint="eastAsia"/>
                <w:lang w:val="en-US" w:eastAsia="zh-CN"/>
              </w:rPr>
              <w:t>功能位置：运行分析——数据——动环设备与综资关联报表</w:t>
            </w:r>
          </w:p>
          <w:p>
            <w:pPr>
              <w:rPr>
                <w:rFonts w:hint="eastAsia"/>
                <w:lang w:val="en-US" w:eastAsia="zh-CN"/>
              </w:rPr>
            </w:pPr>
            <w:r>
              <w:rPr>
                <w:rFonts w:hint="eastAsia"/>
                <w:lang w:val="en-US" w:eastAsia="zh-CN"/>
              </w:rPr>
              <w:t>功能背景：为后续动环设备自动关联综资数据提供基础，可通过报表快速排查暂无法关联的设备信息，为基础数据整改提供明细。</w:t>
            </w:r>
          </w:p>
          <w:p>
            <w:pPr>
              <w:rPr>
                <w:rFonts w:hint="eastAsia"/>
                <w:lang w:val="en-US" w:eastAsia="zh-CN"/>
              </w:rPr>
            </w:pPr>
            <w:r>
              <w:rPr>
                <w:rFonts w:hint="eastAsia"/>
                <w:lang w:val="en-US" w:eastAsia="zh-CN"/>
              </w:rPr>
              <w:t>功能说明：基于已接入动环工作台的动环监控设备，通过动环“设备ID”，关联匹配综资“动环监控设备ID”，关联匹配成功后，获取设备对应的综资信息，包括：资源标识、空间位置信息、站点类型、动环监控设备ID、综资数据时间（综资数据上送到共享中心的日期）。</w:t>
            </w:r>
          </w:p>
          <w:p>
            <w:pPr>
              <w:rPr>
                <w:rFonts w:hint="eastAsia"/>
                <w:lang w:val="en-US" w:eastAsia="zh-CN"/>
              </w:rPr>
            </w:pPr>
            <w:r>
              <w:rPr>
                <w:rFonts w:hint="eastAsia"/>
                <w:lang w:val="en-US" w:eastAsia="zh-CN"/>
              </w:rPr>
              <w:t>数据说明：1、表格数据统计全量动环工作台上线设备；2、报表每日通过定时任务关联最新综资设备数据。</w:t>
            </w:r>
          </w:p>
          <w:p>
            <w:pPr>
              <w:numPr>
                <w:ilvl w:val="0"/>
                <w:numId w:val="0"/>
              </w:numPr>
              <w:ind w:left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高</w:t>
            </w:r>
          </w:p>
        </w:tc>
        <w:tc>
          <w:tcPr>
            <w:tcW w:w="1146" w:type="dxa"/>
            <w:shd w:val="clear" w:color="auto" w:fill="auto"/>
          </w:tcPr>
          <w:p>
            <w:pPr>
              <w:pStyle w:val="7"/>
              <w:rPr>
                <w:sz w:val="22"/>
                <w:szCs w:val="22"/>
              </w:rPr>
            </w:pPr>
            <w:r>
              <w:rPr>
                <w:rFonts w:hint="eastAsia"/>
                <w:sz w:val="22"/>
                <w:szCs w:val="22"/>
              </w:rPr>
              <w:t>使用频度</w:t>
            </w:r>
          </w:p>
        </w:tc>
        <w:tc>
          <w:tcPr>
            <w:tcW w:w="2024"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高</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shd w:val="clear" w:color="auto" w:fill="auto"/>
          </w:tcPr>
          <w:p>
            <w:pPr>
              <w:pStyle w:val="7"/>
              <w:rPr>
                <w:rFonts w:hint="default"/>
                <w:sz w:val="22"/>
                <w:szCs w:val="22"/>
                <w:lang w:val="en-US" w:eastAsia="zh-CN"/>
              </w:rPr>
            </w:pPr>
            <w:r>
              <w:rPr>
                <w:rFonts w:hint="eastAsia"/>
                <w:sz w:val="22"/>
                <w:szCs w:val="22"/>
                <w:lang w:val="en-US" w:eastAsia="zh-CN"/>
              </w:rPr>
              <w:t>待评审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ins w:id="296" w:author="zhoujiansheng" w:date="2025-04-16T14:29:21Z"/>
                <w:rFonts w:hint="eastAsia" w:ascii="宋体" w:hAnsi="宋体"/>
                <w:sz w:val="22"/>
                <w:szCs w:val="22"/>
                <w:lang w:val="en-US" w:eastAsia="zh-CN"/>
              </w:rPr>
            </w:pPr>
            <w:r>
              <w:rPr>
                <w:rFonts w:hint="eastAsia" w:ascii="宋体" w:hAnsi="宋体"/>
                <w:sz w:val="22"/>
                <w:szCs w:val="22"/>
                <w:lang w:val="en-US" w:eastAsia="zh-CN"/>
              </w:rPr>
              <w:t>平台已接入综资数据</w:t>
            </w:r>
          </w:p>
          <w:p>
            <w:pPr>
              <w:pStyle w:val="7"/>
              <w:rPr>
                <w:rFonts w:hint="default" w:ascii="宋体" w:hAnsi="宋体"/>
                <w:sz w:val="22"/>
                <w:szCs w:val="22"/>
                <w:lang w:val="en-US" w:eastAsia="zh-CN"/>
              </w:rPr>
            </w:pPr>
            <w:ins w:id="297" w:author="zhoujiansheng" w:date="2025-04-16T14:29:21Z">
              <w:r>
                <w:rPr>
                  <w:rFonts w:hint="eastAsia" w:ascii="宋体" w:hAnsi="宋体"/>
                  <w:sz w:val="22"/>
                  <w:szCs w:val="22"/>
                  <w:lang w:val="en-US" w:eastAsia="zh-CN"/>
                </w:rPr>
                <w:t>补充功能数据权限，功能权限开放给所有用户。</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color w:val="FF0000"/>
                <w:sz w:val="22"/>
                <w:szCs w:val="22"/>
                <w:lang w:val="en-US" w:eastAsia="zh-CN"/>
              </w:rPr>
              <w:t>云南</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rPr>
          <w:rFonts w:hint="default"/>
          <w:lang w:val="en-US" w:eastAsia="zh-CN"/>
        </w:rPr>
      </w:pPr>
      <w:r>
        <w:rPr>
          <w:rFonts w:hint="default"/>
          <w:lang w:val="en-US" w:eastAsia="zh-CN"/>
        </w:rPr>
        <w:br w:type="page"/>
      </w:r>
    </w:p>
    <w:p>
      <w:pPr>
        <w:pStyle w:val="2"/>
        <w:numPr>
          <w:ilvl w:val="0"/>
          <w:numId w:val="1"/>
        </w:numPr>
        <w:bidi w:val="0"/>
        <w:ind w:left="0" w:leftChars="0" w:firstLine="0" w:firstLineChars="0"/>
        <w:rPr>
          <w:rFonts w:hint="eastAsia"/>
          <w:lang w:val="en-US" w:eastAsia="zh-CN"/>
        </w:rPr>
      </w:pPr>
      <w:r>
        <w:rPr>
          <w:rFonts w:hint="eastAsia"/>
          <w:lang w:val="en-US" w:eastAsia="zh-CN"/>
        </w:rPr>
        <w:t>告警</w:t>
      </w:r>
    </w:p>
    <w:p>
      <w:pPr>
        <w:pStyle w:val="3"/>
        <w:numPr>
          <w:ilvl w:val="1"/>
          <w:numId w:val="1"/>
        </w:numPr>
        <w:bidi w:val="0"/>
        <w:rPr>
          <w:rFonts w:hint="eastAsia"/>
          <w:lang w:val="en-US" w:eastAsia="zh-CN"/>
        </w:rPr>
      </w:pPr>
      <w:r>
        <w:rPr>
          <w:rFonts w:hint="eastAsia"/>
          <w:lang w:val="en-US" w:eastAsia="zh-CN"/>
        </w:rPr>
        <w:t>GEMC-YH-03-001 告警报表增加告警来源</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eastAsia"/>
                <w:sz w:val="22"/>
                <w:szCs w:val="22"/>
                <w:lang w:val="en-US" w:eastAsia="zh-CN"/>
              </w:rPr>
            </w:pPr>
            <w:r>
              <w:rPr>
                <w:rFonts w:hint="eastAsia"/>
                <w:sz w:val="22"/>
                <w:szCs w:val="22"/>
                <w:lang w:val="en-US" w:eastAsia="zh-CN"/>
              </w:rPr>
              <w:t>告警管理-告警视图    /综合监控-告警视图（广西）</w:t>
            </w:r>
          </w:p>
          <w:p>
            <w:pPr>
              <w:pStyle w:val="7"/>
              <w:rPr>
                <w:rFonts w:hint="default"/>
                <w:sz w:val="22"/>
                <w:szCs w:val="22"/>
                <w:lang w:val="en-US" w:eastAsia="zh-CN"/>
              </w:rPr>
            </w:pPr>
            <w:r>
              <w:rPr>
                <w:rFonts w:hint="eastAsia"/>
                <w:sz w:val="22"/>
                <w:szCs w:val="22"/>
                <w:lang w:val="en-US" w:eastAsia="zh-CN"/>
              </w:rPr>
              <w:t>报表管理-告警报表</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2025-04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b/>
                <w:bCs/>
                <w:lang w:val="en-US" w:eastAsia="zh-CN"/>
              </w:rPr>
              <w:t>优化需求时间</w:t>
            </w:r>
            <w:r>
              <w:rPr>
                <w:rFonts w:hint="eastAsia"/>
                <w:lang w:val="en-US" w:eastAsia="zh-CN"/>
              </w:rPr>
              <w:t>：2025-04-11</w:t>
            </w:r>
          </w:p>
          <w:p>
            <w:pPr>
              <w:rPr>
                <w:rFonts w:hint="eastAsia"/>
                <w:lang w:val="en-US" w:eastAsia="zh-CN"/>
              </w:rPr>
            </w:pPr>
            <w:r>
              <w:rPr>
                <w:rFonts w:hint="eastAsia"/>
                <w:b/>
                <w:bCs/>
                <w:lang w:val="en-US" w:eastAsia="zh-CN"/>
              </w:rPr>
              <w:t>优化范围</w:t>
            </w:r>
            <w:r>
              <w:rPr>
                <w:rFonts w:hint="eastAsia"/>
                <w:lang w:val="en-US" w:eastAsia="zh-CN"/>
              </w:rPr>
              <w:t>：</w:t>
            </w:r>
          </w:p>
          <w:p>
            <w:pPr>
              <w:rPr>
                <w:rFonts w:hint="eastAsia"/>
                <w:lang w:val="en-US" w:eastAsia="zh-CN"/>
              </w:rPr>
            </w:pPr>
            <w:r>
              <w:rPr>
                <w:rFonts w:hint="eastAsia"/>
                <w:lang w:val="en-US" w:eastAsia="zh-CN"/>
              </w:rPr>
              <w:t>告警管理——告警视图——活动告警/（已）消除告警</w:t>
            </w:r>
          </w:p>
          <w:p>
            <w:pPr>
              <w:rPr>
                <w:rFonts w:hint="default"/>
                <w:lang w:val="en-US" w:eastAsia="zh-CN"/>
              </w:rPr>
            </w:pPr>
            <w:r>
              <w:rPr>
                <w:rFonts w:hint="eastAsia"/>
                <w:lang w:val="en-US" w:eastAsia="zh-CN"/>
              </w:rPr>
              <w:t>告警报表——未消除告警记录报表/设备告警记录报表</w:t>
            </w:r>
          </w:p>
          <w:p>
            <w:pPr>
              <w:rPr>
                <w:rFonts w:hint="eastAsia"/>
                <w:lang w:val="en-US" w:eastAsia="zh-CN"/>
              </w:rPr>
            </w:pPr>
          </w:p>
          <w:p>
            <w:pPr>
              <w:rPr>
                <w:rFonts w:hint="default"/>
                <w:lang w:val="en-US" w:eastAsia="zh-CN"/>
              </w:rPr>
            </w:pPr>
            <w:r>
              <w:rPr>
                <w:rFonts w:hint="eastAsia"/>
                <w:b/>
                <w:bCs/>
                <w:lang w:val="en-US" w:eastAsia="zh-CN"/>
              </w:rPr>
              <w:t>优化内容</w:t>
            </w:r>
            <w:r>
              <w:rPr>
                <w:rFonts w:hint="eastAsia"/>
                <w:lang w:val="en-US" w:eastAsia="zh-CN"/>
              </w:rPr>
              <w:t>：</w:t>
            </w:r>
          </w:p>
          <w:p>
            <w:pPr>
              <w:numPr>
                <w:ilvl w:val="0"/>
                <w:numId w:val="7"/>
              </w:numPr>
              <w:rPr>
                <w:rFonts w:hint="eastAsia"/>
                <w:lang w:val="en-US" w:eastAsia="zh-CN"/>
              </w:rPr>
            </w:pPr>
            <w:r>
              <w:rPr>
                <w:rFonts w:hint="eastAsia"/>
                <w:lang w:val="en-US" w:eastAsia="zh-CN"/>
              </w:rPr>
              <w:t>在活动告警和（已）消除告警表格中，工程状态之后增加“告警来源”字段。筛选条件不新增。通过上送中间库的告警的SC厂家标识进行区分。</w:t>
            </w:r>
            <w:r>
              <w:rPr>
                <w:rFonts w:hint="eastAsia"/>
                <w:b/>
                <w:bCs/>
                <w:lang w:val="en-US" w:eastAsia="zh-CN"/>
              </w:rPr>
              <w:t>不同省份的判断逻辑可配置</w:t>
            </w:r>
            <w:r>
              <w:rPr>
                <w:rFonts w:hint="eastAsia"/>
                <w:lang w:val="en-US" w:eastAsia="zh-CN"/>
              </w:rPr>
              <w:t>。</w:t>
            </w:r>
          </w:p>
          <w:p>
            <w:pPr>
              <w:numPr>
                <w:ilvl w:val="0"/>
                <w:numId w:val="0"/>
              </w:numPr>
              <w:rPr>
                <w:rFonts w:hint="default"/>
                <w:lang w:val="en-US" w:eastAsia="zh-CN"/>
              </w:rPr>
            </w:pPr>
            <w:r>
              <w:rPr>
                <w:rFonts w:hint="eastAsia"/>
                <w:lang w:val="en-US" w:eastAsia="zh-CN"/>
              </w:rPr>
              <w:t>1.1广西：通过SCID进行判断，SCID=771为高新兴，SCID=781为维谛。</w:t>
            </w:r>
          </w:p>
          <w:p>
            <w:pPr>
              <w:numPr>
                <w:ilvl w:val="0"/>
                <w:numId w:val="0"/>
              </w:numPr>
              <w:rPr>
                <w:rFonts w:hint="default"/>
                <w:lang w:val="en-US" w:eastAsia="zh-CN"/>
              </w:rPr>
            </w:pPr>
            <w:r>
              <w:rPr>
                <w:rFonts w:hint="eastAsia"/>
                <w:lang w:val="en-US" w:eastAsia="zh-CN"/>
              </w:rPr>
              <w:t>1.2云南：通过SCID进行判断，SCID=3为力维，SCID=1为维谛。</w:t>
            </w:r>
          </w:p>
          <w:p>
            <w:pPr>
              <w:rPr>
                <w:rFonts w:hint="eastAsia"/>
                <w:lang w:val="en-US" w:eastAsia="zh-CN"/>
              </w:rPr>
            </w:pPr>
            <w:r>
              <w:drawing>
                <wp:inline distT="0" distB="0" distL="114300" distR="114300">
                  <wp:extent cx="6181090" cy="2765425"/>
                  <wp:effectExtent l="0" t="0" r="6350" b="825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9"/>
                          <a:stretch>
                            <a:fillRect/>
                          </a:stretch>
                        </pic:blipFill>
                        <pic:spPr>
                          <a:xfrm>
                            <a:off x="0" y="0"/>
                            <a:ext cx="6181090" cy="2765425"/>
                          </a:xfrm>
                          <a:prstGeom prst="rect">
                            <a:avLst/>
                          </a:prstGeom>
                          <a:noFill/>
                          <a:ln>
                            <a:noFill/>
                          </a:ln>
                        </pic:spPr>
                      </pic:pic>
                    </a:graphicData>
                  </a:graphic>
                </wp:inline>
              </w:drawing>
            </w:r>
          </w:p>
          <w:p>
            <w:pPr>
              <w:rPr>
                <w:rFonts w:hint="default"/>
                <w:lang w:val="en-US" w:eastAsia="zh-CN"/>
              </w:rPr>
            </w:pPr>
            <w:r>
              <w:rPr>
                <w:rFonts w:hint="eastAsia"/>
                <w:lang w:val="en-US" w:eastAsia="zh-CN"/>
              </w:rPr>
              <w:t>2、在未消除告警记录报表和告警记录报表中，工程状态之后增加“告警来源”字段。筛选条件不新增。逻辑同步活动告警。</w:t>
            </w:r>
          </w:p>
          <w:p>
            <w:pPr>
              <w:jc w:val="both"/>
            </w:pPr>
            <w:r>
              <w:drawing>
                <wp:inline distT="0" distB="0" distL="114300" distR="114300">
                  <wp:extent cx="6187440" cy="1941830"/>
                  <wp:effectExtent l="0" t="0" r="0" b="889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0"/>
                          <a:stretch>
                            <a:fillRect/>
                          </a:stretch>
                        </pic:blipFill>
                        <pic:spPr>
                          <a:xfrm>
                            <a:off x="0" y="0"/>
                            <a:ext cx="6187440" cy="1941830"/>
                          </a:xfrm>
                          <a:prstGeom prst="rect">
                            <a:avLst/>
                          </a:prstGeom>
                          <a:noFill/>
                          <a:ln>
                            <a:noFill/>
                          </a:ln>
                        </pic:spPr>
                      </pic:pic>
                    </a:graphicData>
                  </a:graphic>
                </wp:inline>
              </w:drawing>
            </w:r>
          </w:p>
          <w:p>
            <w:pPr>
              <w:jc w:val="both"/>
              <w:rPr>
                <w:rFonts w:hint="default" w:eastAsia="宋体"/>
                <w:lang w:val="en-US" w:eastAsia="zh-CN"/>
              </w:rPr>
            </w:pPr>
            <w:r>
              <w:rPr>
                <w:rFonts w:hint="eastAsia"/>
                <w:lang w:val="en-US" w:eastAsia="zh-CN"/>
              </w:rPr>
              <w:t>3、告警视图和告警报表相关导出内容需同步新增“告警来源”字段。</w:t>
            </w:r>
          </w:p>
          <w:p>
            <w:pPr>
              <w:numPr>
                <w:ilvl w:val="0"/>
                <w:numId w:val="0"/>
              </w:numPr>
              <w:ind w:leftChars="0"/>
              <w:rPr>
                <w:rFonts w:hint="default" w:eastAsia="宋体"/>
                <w:lang w:val="en-US" w:eastAsia="zh-CN"/>
              </w:rPr>
            </w:pPr>
            <w:r>
              <w:rPr>
                <w:rFonts w:hint="eastAsia"/>
                <w:lang w:val="en-US" w:eastAsia="zh-CN"/>
              </w:rPr>
              <w:t>此次优化不涉及数据权限及功能权限变更。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待评审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广西&amp;云南，V版本通用，但是各省逻辑要配置</w:t>
            </w:r>
          </w:p>
        </w:tc>
      </w:tr>
    </w:tbl>
    <w:p>
      <w:pPr>
        <w:numPr>
          <w:ilvl w:val="0"/>
          <w:numId w:val="0"/>
        </w:numPr>
        <w:ind w:leftChars="0"/>
        <w:rPr>
          <w:rFonts w:hint="default"/>
          <w:lang w:val="en-US" w:eastAsia="zh-CN"/>
        </w:rPr>
      </w:pPr>
    </w:p>
    <w:p>
      <w:pPr>
        <w:rPr>
          <w:rFonts w:hint="default"/>
          <w:lang w:val="en-US" w:eastAsia="zh-CN"/>
        </w:rPr>
      </w:pPr>
      <w:r>
        <w:rPr>
          <w:rFonts w:hint="default"/>
          <w:lang w:val="en-US" w:eastAsia="zh-CN"/>
        </w:rPr>
        <w:br w:type="page"/>
      </w:r>
    </w:p>
    <w:p>
      <w:pPr>
        <w:pStyle w:val="2"/>
        <w:numPr>
          <w:ilvl w:val="0"/>
          <w:numId w:val="1"/>
        </w:numPr>
        <w:bidi w:val="0"/>
        <w:ind w:left="0" w:leftChars="0" w:firstLine="0" w:firstLineChars="0"/>
        <w:rPr>
          <w:rFonts w:hint="eastAsia"/>
          <w:lang w:val="en-US" w:eastAsia="zh-CN"/>
        </w:rPr>
      </w:pPr>
      <w:r>
        <w:rPr>
          <w:rFonts w:hint="eastAsia"/>
          <w:lang w:val="en-US" w:eastAsia="zh-CN"/>
        </w:rPr>
        <w:t>设备</w:t>
      </w:r>
    </w:p>
    <w:p>
      <w:pPr>
        <w:pStyle w:val="3"/>
        <w:numPr>
          <w:ilvl w:val="1"/>
          <w:numId w:val="1"/>
        </w:numPr>
        <w:bidi w:val="0"/>
        <w:rPr>
          <w:rFonts w:hint="eastAsia"/>
          <w:lang w:val="en-US" w:eastAsia="zh-CN"/>
        </w:rPr>
      </w:pPr>
      <w:r>
        <w:rPr>
          <w:rFonts w:hint="eastAsia"/>
          <w:lang w:val="en-US" w:eastAsia="zh-CN"/>
        </w:rPr>
        <w:t>GEMC-YH-04-001 蓄电池分析-所属电源设备逻辑补充</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eastAsia"/>
                <w:sz w:val="22"/>
                <w:szCs w:val="22"/>
                <w:lang w:val="en-US" w:eastAsia="zh-CN"/>
              </w:rPr>
            </w:pPr>
            <w:r>
              <w:rPr>
                <w:rFonts w:hint="eastAsia"/>
                <w:sz w:val="22"/>
                <w:szCs w:val="22"/>
                <w:lang w:val="en-US" w:eastAsia="zh-CN"/>
              </w:rPr>
              <w:t>设备管理——蓄电池分析-</w:t>
            </w:r>
            <w:del w:id="298" w:author="zhoujiansheng" w:date="2025-04-22T17:47:05Z">
              <w:r>
                <w:rPr>
                  <w:rFonts w:hint="eastAsia"/>
                  <w:sz w:val="22"/>
                  <w:szCs w:val="22"/>
                  <w:lang w:val="en-US" w:eastAsia="zh-CN"/>
                </w:rPr>
                <w:delText>组历史数据</w:delText>
              </w:r>
            </w:del>
            <w:r>
              <w:rPr>
                <w:rFonts w:hint="eastAsia"/>
                <w:sz w:val="22"/>
                <w:szCs w:val="22"/>
                <w:lang w:val="en-US" w:eastAsia="zh-CN"/>
              </w:rPr>
              <w:t>（广西）</w:t>
            </w:r>
          </w:p>
          <w:p>
            <w:pPr>
              <w:pStyle w:val="7"/>
              <w:rPr>
                <w:rFonts w:hint="default"/>
                <w:sz w:val="22"/>
                <w:szCs w:val="22"/>
                <w:lang w:val="en-US" w:eastAsia="zh-CN"/>
              </w:rPr>
            </w:pPr>
            <w:r>
              <w:rPr>
                <w:rFonts w:hint="eastAsia"/>
                <w:sz w:val="22"/>
                <w:szCs w:val="22"/>
                <w:lang w:val="en-US" w:eastAsia="zh-CN"/>
              </w:rPr>
              <w:t>运行分析——蓄电池数据-</w:t>
            </w:r>
            <w:del w:id="299" w:author="zhoujiansheng" w:date="2025-04-22T17:47:07Z">
              <w:r>
                <w:rPr>
                  <w:rFonts w:hint="eastAsia"/>
                  <w:sz w:val="22"/>
                  <w:szCs w:val="22"/>
                  <w:lang w:val="en-US" w:eastAsia="zh-CN"/>
                </w:rPr>
                <w:delText>组历史数据</w:delText>
              </w:r>
            </w:del>
            <w:r>
              <w:rPr>
                <w:rFonts w:hint="eastAsia"/>
                <w:sz w:val="22"/>
                <w:szCs w:val="22"/>
                <w:lang w:val="en-US" w:eastAsia="zh-CN"/>
              </w:rPr>
              <w:t>（云南）</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2025-04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b/>
                <w:bCs/>
                <w:lang w:val="en-US" w:eastAsia="zh-CN"/>
              </w:rPr>
              <w:t>优化需求时间</w:t>
            </w:r>
            <w:r>
              <w:rPr>
                <w:rFonts w:hint="eastAsia"/>
                <w:lang w:val="en-US" w:eastAsia="zh-CN"/>
              </w:rPr>
              <w:t>：2025-04-11</w:t>
            </w:r>
          </w:p>
          <w:p>
            <w:pPr>
              <w:rPr>
                <w:rFonts w:hint="eastAsia"/>
                <w:lang w:val="en-US" w:eastAsia="zh-CN"/>
              </w:rPr>
            </w:pPr>
            <w:r>
              <w:rPr>
                <w:rFonts w:hint="eastAsia"/>
                <w:b/>
                <w:bCs/>
                <w:lang w:val="en-US" w:eastAsia="zh-CN"/>
              </w:rPr>
              <w:t>优化背景</w:t>
            </w:r>
            <w:r>
              <w:rPr>
                <w:rFonts w:hint="eastAsia"/>
                <w:lang w:val="en-US" w:eastAsia="zh-CN"/>
              </w:rPr>
              <w:t>：</w:t>
            </w:r>
          </w:p>
          <w:p>
            <w:pPr>
              <w:pStyle w:val="7"/>
              <w:rPr>
                <w:rFonts w:hint="eastAsia"/>
                <w:sz w:val="22"/>
                <w:szCs w:val="22"/>
                <w:lang w:val="en-US" w:eastAsia="zh-CN"/>
              </w:rPr>
            </w:pPr>
            <w:r>
              <w:rPr>
                <w:rFonts w:hint="eastAsia"/>
                <w:sz w:val="22"/>
                <w:szCs w:val="22"/>
                <w:lang w:val="en-US" w:eastAsia="zh-CN"/>
              </w:rPr>
              <w:t>当前蓄电池分析-组历史数据-蓄电池组历史数据明细表</w:t>
            </w:r>
            <w:ins w:id="300" w:author="zhoujiansheng" w:date="2025-04-22T17:47:20Z">
              <w:r>
                <w:rPr>
                  <w:rFonts w:hint="eastAsia"/>
                  <w:sz w:val="22"/>
                  <w:szCs w:val="22"/>
                  <w:lang w:val="en-US" w:eastAsia="zh-CN"/>
                </w:rPr>
                <w:t>，</w:t>
              </w:r>
            </w:ins>
            <w:ins w:id="301" w:author="zhoujiansheng" w:date="2025-04-22T17:47:47Z">
              <w:r>
                <w:rPr>
                  <w:rFonts w:hint="eastAsia"/>
                  <w:sz w:val="22"/>
                  <w:szCs w:val="22"/>
                  <w:lang w:val="en-US" w:eastAsia="zh-CN"/>
                </w:rPr>
                <w:t>落后</w:t>
              </w:r>
            </w:ins>
            <w:ins w:id="302" w:author="zhoujiansheng" w:date="2025-04-22T17:47:50Z">
              <w:r>
                <w:rPr>
                  <w:rFonts w:hint="eastAsia"/>
                  <w:sz w:val="22"/>
                  <w:szCs w:val="22"/>
                  <w:lang w:val="en-US" w:eastAsia="zh-CN"/>
                </w:rPr>
                <w:t>单体</w:t>
              </w:r>
            </w:ins>
            <w:ins w:id="303" w:author="zhoujiansheng" w:date="2025-04-22T17:47:51Z">
              <w:r>
                <w:rPr>
                  <w:rFonts w:hint="eastAsia"/>
                  <w:sz w:val="22"/>
                  <w:szCs w:val="22"/>
                  <w:lang w:val="en-US" w:eastAsia="zh-CN"/>
                </w:rPr>
                <w:t>数据</w:t>
              </w:r>
            </w:ins>
            <w:ins w:id="304" w:author="zhoujiansheng" w:date="2025-04-22T17:47:52Z">
              <w:r>
                <w:rPr>
                  <w:rFonts w:hint="eastAsia"/>
                  <w:sz w:val="22"/>
                  <w:szCs w:val="22"/>
                  <w:lang w:val="en-US" w:eastAsia="zh-CN"/>
                </w:rPr>
                <w:t>明细</w:t>
              </w:r>
            </w:ins>
            <w:ins w:id="305" w:author="zhoujiansheng" w:date="2025-04-22T17:47:55Z">
              <w:r>
                <w:rPr>
                  <w:rFonts w:hint="eastAsia"/>
                  <w:sz w:val="22"/>
                  <w:szCs w:val="22"/>
                  <w:lang w:val="en-US" w:eastAsia="zh-CN"/>
                </w:rPr>
                <w:t>表</w:t>
              </w:r>
            </w:ins>
            <w:ins w:id="306" w:author="zhoujiansheng" w:date="2025-04-22T17:47:56Z">
              <w:r>
                <w:rPr>
                  <w:rFonts w:hint="eastAsia"/>
                  <w:sz w:val="22"/>
                  <w:szCs w:val="22"/>
                  <w:lang w:val="en-US" w:eastAsia="zh-CN"/>
                </w:rPr>
                <w:t>、</w:t>
              </w:r>
            </w:ins>
            <w:ins w:id="307" w:author="zhoujiansheng" w:date="2025-04-22T17:48:09Z">
              <w:r>
                <w:rPr>
                  <w:rFonts w:hint="eastAsia"/>
                  <w:sz w:val="22"/>
                  <w:szCs w:val="22"/>
                  <w:lang w:val="en-US" w:eastAsia="zh-CN"/>
                </w:rPr>
                <w:t>蓄电池</w:t>
              </w:r>
            </w:ins>
            <w:ins w:id="308" w:author="zhoujiansheng" w:date="2025-04-22T17:48:10Z">
              <w:r>
                <w:rPr>
                  <w:rFonts w:hint="eastAsia"/>
                  <w:sz w:val="22"/>
                  <w:szCs w:val="22"/>
                  <w:lang w:val="en-US" w:eastAsia="zh-CN"/>
                </w:rPr>
                <w:t>内阻</w:t>
              </w:r>
            </w:ins>
            <w:ins w:id="309" w:author="zhoujiansheng" w:date="2025-04-22T17:48:11Z">
              <w:r>
                <w:rPr>
                  <w:rFonts w:hint="eastAsia"/>
                  <w:sz w:val="22"/>
                  <w:szCs w:val="22"/>
                  <w:lang w:val="en-US" w:eastAsia="zh-CN"/>
                </w:rPr>
                <w:t>数据</w:t>
              </w:r>
            </w:ins>
            <w:ins w:id="310" w:author="zhoujiansheng" w:date="2025-04-22T17:48:12Z">
              <w:r>
                <w:rPr>
                  <w:rFonts w:hint="eastAsia"/>
                  <w:sz w:val="22"/>
                  <w:szCs w:val="22"/>
                  <w:lang w:val="en-US" w:eastAsia="zh-CN"/>
                </w:rPr>
                <w:t>明细、</w:t>
              </w:r>
            </w:ins>
            <w:ins w:id="311" w:author="zhoujiansheng" w:date="2025-04-22T17:48:23Z">
              <w:r>
                <w:rPr>
                  <w:rFonts w:hint="eastAsia"/>
                  <w:sz w:val="22"/>
                  <w:szCs w:val="22"/>
                  <w:lang w:val="en-US" w:eastAsia="zh-CN"/>
                </w:rPr>
                <w:t>蓄电池</w:t>
              </w:r>
            </w:ins>
            <w:ins w:id="312" w:author="zhoujiansheng" w:date="2025-04-22T17:48:25Z">
              <w:r>
                <w:rPr>
                  <w:rFonts w:hint="eastAsia"/>
                  <w:sz w:val="22"/>
                  <w:szCs w:val="22"/>
                  <w:lang w:val="en-US" w:eastAsia="zh-CN"/>
                </w:rPr>
                <w:t>组</w:t>
              </w:r>
            </w:ins>
            <w:ins w:id="313" w:author="zhoujiansheng" w:date="2025-04-22T17:48:26Z">
              <w:r>
                <w:rPr>
                  <w:rFonts w:hint="eastAsia"/>
                  <w:sz w:val="22"/>
                  <w:szCs w:val="22"/>
                  <w:lang w:val="en-US" w:eastAsia="zh-CN"/>
                </w:rPr>
                <w:t>放电</w:t>
              </w:r>
            </w:ins>
            <w:ins w:id="314" w:author="zhoujiansheng" w:date="2025-04-22T17:48:27Z">
              <w:r>
                <w:rPr>
                  <w:rFonts w:hint="eastAsia"/>
                  <w:sz w:val="22"/>
                  <w:szCs w:val="22"/>
                  <w:lang w:val="en-US" w:eastAsia="zh-CN"/>
                </w:rPr>
                <w:t>数据</w:t>
              </w:r>
            </w:ins>
            <w:ins w:id="315" w:author="zhoujiansheng" w:date="2025-04-22T17:48:28Z">
              <w:r>
                <w:rPr>
                  <w:rFonts w:hint="eastAsia"/>
                  <w:sz w:val="22"/>
                  <w:szCs w:val="22"/>
                  <w:lang w:val="en-US" w:eastAsia="zh-CN"/>
                </w:rPr>
                <w:t>明细</w:t>
              </w:r>
            </w:ins>
            <w:ins w:id="316" w:author="zhoujiansheng" w:date="2025-04-22T17:48:29Z">
              <w:r>
                <w:rPr>
                  <w:rFonts w:hint="eastAsia"/>
                  <w:sz w:val="22"/>
                  <w:szCs w:val="22"/>
                  <w:lang w:val="en-US" w:eastAsia="zh-CN"/>
                </w:rPr>
                <w:t>、</w:t>
              </w:r>
            </w:ins>
            <w:ins w:id="317" w:author="zhoujiansheng" w:date="2025-04-22T17:48:36Z">
              <w:r>
                <w:rPr>
                  <w:rFonts w:hint="eastAsia"/>
                  <w:sz w:val="22"/>
                  <w:szCs w:val="22"/>
                  <w:lang w:val="en-US" w:eastAsia="zh-CN"/>
                </w:rPr>
                <w:t>参数</w:t>
              </w:r>
            </w:ins>
            <w:ins w:id="318" w:author="zhoujiansheng" w:date="2025-04-22T17:48:38Z">
              <w:r>
                <w:rPr>
                  <w:rFonts w:hint="eastAsia"/>
                  <w:sz w:val="22"/>
                  <w:szCs w:val="22"/>
                  <w:lang w:val="en-US" w:eastAsia="zh-CN"/>
                </w:rPr>
                <w:t>巡检</w:t>
              </w:r>
            </w:ins>
            <w:ins w:id="319" w:author="zhoujiansheng" w:date="2025-04-22T17:48:39Z">
              <w:r>
                <w:rPr>
                  <w:rFonts w:hint="eastAsia"/>
                  <w:sz w:val="22"/>
                  <w:szCs w:val="22"/>
                  <w:lang w:val="en-US" w:eastAsia="zh-CN"/>
                </w:rPr>
                <w:t>数据</w:t>
              </w:r>
            </w:ins>
            <w:ins w:id="320" w:author="zhoujiansheng" w:date="2025-04-22T17:48:40Z">
              <w:r>
                <w:rPr>
                  <w:rFonts w:hint="eastAsia"/>
                  <w:sz w:val="22"/>
                  <w:szCs w:val="22"/>
                  <w:lang w:val="en-US" w:eastAsia="zh-CN"/>
                </w:rPr>
                <w:t>明细</w:t>
              </w:r>
            </w:ins>
            <w:r>
              <w:rPr>
                <w:rFonts w:hint="eastAsia"/>
                <w:sz w:val="22"/>
                <w:szCs w:val="22"/>
                <w:lang w:val="en-US" w:eastAsia="zh-CN"/>
              </w:rPr>
              <w:t>中的所属电源设备字段，缺少对应的字段获取逻辑，前端页面呈现结果为空白。为已接入综资数据的省份，补全该字段逻辑。</w:t>
            </w:r>
          </w:p>
          <w:p>
            <w:pPr>
              <w:pStyle w:val="7"/>
              <w:rPr>
                <w:rFonts w:hint="default"/>
                <w:sz w:val="22"/>
                <w:szCs w:val="22"/>
                <w:lang w:val="en-US" w:eastAsia="zh-CN"/>
              </w:rPr>
            </w:pPr>
            <w:r>
              <w:drawing>
                <wp:inline distT="0" distB="0" distL="114300" distR="114300">
                  <wp:extent cx="6184265" cy="1259840"/>
                  <wp:effectExtent l="0" t="0" r="3175" b="508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1"/>
                          <a:stretch>
                            <a:fillRect/>
                          </a:stretch>
                        </pic:blipFill>
                        <pic:spPr>
                          <a:xfrm>
                            <a:off x="0" y="0"/>
                            <a:ext cx="6184265" cy="1259840"/>
                          </a:xfrm>
                          <a:prstGeom prst="rect">
                            <a:avLst/>
                          </a:prstGeom>
                          <a:noFill/>
                          <a:ln>
                            <a:noFill/>
                          </a:ln>
                        </pic:spPr>
                      </pic:pic>
                    </a:graphicData>
                  </a:graphic>
                </wp:inline>
              </w:drawing>
            </w:r>
          </w:p>
          <w:p>
            <w:pPr>
              <w:rPr>
                <w:rFonts w:hint="default"/>
                <w:lang w:val="en-US" w:eastAsia="zh-CN"/>
              </w:rPr>
            </w:pPr>
            <w:r>
              <w:rPr>
                <w:rFonts w:hint="eastAsia"/>
                <w:b/>
                <w:bCs/>
                <w:lang w:val="en-US" w:eastAsia="zh-CN"/>
              </w:rPr>
              <w:t>优化内容</w:t>
            </w:r>
            <w:r>
              <w:rPr>
                <w:rFonts w:hint="eastAsia"/>
                <w:lang w:val="en-US" w:eastAsia="zh-CN"/>
              </w:rPr>
              <w:t>：</w:t>
            </w:r>
          </w:p>
          <w:p>
            <w:pPr>
              <w:numPr>
                <w:ilvl w:val="0"/>
                <w:numId w:val="8"/>
              </w:numPr>
              <w:ind w:leftChars="0"/>
              <w:rPr>
                <w:rFonts w:hint="eastAsia"/>
                <w:lang w:val="en-US" w:eastAsia="zh-CN"/>
              </w:rPr>
            </w:pPr>
            <w:r>
              <w:rPr>
                <w:rFonts w:hint="eastAsia"/>
                <w:lang w:val="en-US" w:eastAsia="zh-CN"/>
              </w:rPr>
              <w:t>通过动环侧蓄电池组对应的唯一设备标识（广西：动环设备ID。云南：中间库上送设备编码），直接查找关联综资对应设备。动环设备与综资关联表已完成动环与综资信息的匹配关联。</w:t>
            </w:r>
          </w:p>
          <w:p>
            <w:pPr>
              <w:numPr>
                <w:ilvl w:val="0"/>
                <w:numId w:val="8"/>
              </w:numPr>
              <w:ind w:leftChars="0"/>
              <w:rPr>
                <w:rFonts w:hint="eastAsia"/>
                <w:lang w:val="en-US" w:eastAsia="zh-CN"/>
              </w:rPr>
            </w:pPr>
            <w:r>
              <w:rPr>
                <w:rFonts w:hint="eastAsia"/>
                <w:lang w:val="en-US" w:eastAsia="zh-CN"/>
              </w:rPr>
              <w:t>设备关联成功，获取对应综资的所属电源设备（</w:t>
            </w:r>
            <w:r>
              <w:rPr>
                <w:rFonts w:hint="eastAsia"/>
                <w:highlight w:val="yellow"/>
                <w:lang w:val="en-US" w:eastAsia="zh-CN"/>
              </w:rPr>
              <w:t>related</w:t>
            </w:r>
            <w:r>
              <w:rPr>
                <w:rFonts w:hint="eastAsia"/>
                <w:lang w:val="en-US" w:eastAsia="zh-CN"/>
              </w:rPr>
              <w:t>_power_device）字段（确认数据库字段名）。设备无法关联，此处显示“当前电池设备无法关联综资”。</w:t>
            </w:r>
          </w:p>
          <w:p>
            <w:pPr>
              <w:numPr>
                <w:ilvl w:val="0"/>
                <w:numId w:val="0"/>
              </w:numPr>
              <w:jc w:val="center"/>
              <w:rPr>
                <w:rFonts w:hint="eastAsia"/>
                <w:lang w:val="en-US" w:eastAsia="zh-CN"/>
              </w:rPr>
            </w:pPr>
            <w:r>
              <w:drawing>
                <wp:inline distT="0" distB="0" distL="114300" distR="114300">
                  <wp:extent cx="2827020" cy="3886200"/>
                  <wp:effectExtent l="0" t="0" r="762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2"/>
                          <a:stretch>
                            <a:fillRect/>
                          </a:stretch>
                        </pic:blipFill>
                        <pic:spPr>
                          <a:xfrm>
                            <a:off x="0" y="0"/>
                            <a:ext cx="2827020" cy="3886200"/>
                          </a:xfrm>
                          <a:prstGeom prst="rect">
                            <a:avLst/>
                          </a:prstGeom>
                          <a:noFill/>
                          <a:ln>
                            <a:noFill/>
                          </a:ln>
                        </pic:spPr>
                      </pic:pic>
                    </a:graphicData>
                  </a:graphic>
                </wp:inline>
              </w:drawing>
            </w:r>
          </w:p>
          <w:p>
            <w:pPr>
              <w:numPr>
                <w:ilvl w:val="0"/>
                <w:numId w:val="8"/>
              </w:numPr>
              <w:ind w:leftChars="0"/>
              <w:rPr>
                <w:rFonts w:hint="eastAsia"/>
                <w:lang w:val="en-US" w:eastAsia="zh-CN"/>
              </w:rPr>
            </w:pPr>
            <w:r>
              <w:rPr>
                <w:rFonts w:hint="eastAsia"/>
                <w:lang w:val="en-US" w:eastAsia="zh-CN"/>
              </w:rPr>
              <w:t>在</w:t>
            </w:r>
            <w:del w:id="321" w:author="zhoujiansheng" w:date="2025-04-22T17:48:54Z">
              <w:r>
                <w:rPr>
                  <w:rFonts w:hint="eastAsia"/>
                  <w:lang w:val="en-US" w:eastAsia="zh-CN"/>
                </w:rPr>
                <w:delText>蓄电池组历史</w:delText>
              </w:r>
            </w:del>
            <w:ins w:id="322" w:author="zhoujiansheng" w:date="2025-04-22T17:49:09Z">
              <w:r>
                <w:rPr>
                  <w:rFonts w:hint="eastAsia"/>
                  <w:lang w:val="en-US" w:eastAsia="zh-CN"/>
                </w:rPr>
                <w:t>蓄电池</w:t>
              </w:r>
            </w:ins>
            <w:ins w:id="323" w:author="zhoujiansheng" w:date="2025-04-22T17:49:10Z">
              <w:r>
                <w:rPr>
                  <w:rFonts w:hint="eastAsia"/>
                  <w:lang w:val="en-US" w:eastAsia="zh-CN"/>
                </w:rPr>
                <w:t>分析的</w:t>
              </w:r>
            </w:ins>
            <w:ins w:id="324" w:author="zhoujiansheng" w:date="2025-04-22T17:49:12Z">
              <w:r>
                <w:rPr>
                  <w:rFonts w:hint="eastAsia"/>
                  <w:lang w:val="en-US" w:eastAsia="zh-CN"/>
                </w:rPr>
                <w:t>所有</w:t>
              </w:r>
            </w:ins>
            <w:ins w:id="325" w:author="zhoujiansheng" w:date="2025-04-22T17:49:14Z">
              <w:r>
                <w:rPr>
                  <w:rFonts w:hint="eastAsia"/>
                  <w:lang w:val="en-US" w:eastAsia="zh-CN"/>
                </w:rPr>
                <w:t>tab</w:t>
              </w:r>
            </w:ins>
            <w:ins w:id="326" w:author="zhoujiansheng" w:date="2025-04-22T17:49:15Z">
              <w:r>
                <w:rPr>
                  <w:rFonts w:hint="eastAsia"/>
                  <w:lang w:val="en-US" w:eastAsia="zh-CN"/>
                </w:rPr>
                <w:t>页</w:t>
              </w:r>
            </w:ins>
            <w:ins w:id="327" w:author="zhoujiansheng" w:date="2025-04-22T17:49:19Z">
              <w:r>
                <w:rPr>
                  <w:rFonts w:hint="eastAsia"/>
                  <w:lang w:val="en-US" w:eastAsia="zh-CN"/>
                </w:rPr>
                <w:t>中</w:t>
              </w:r>
            </w:ins>
            <w:ins w:id="328" w:author="zhoujiansheng" w:date="2025-04-22T17:49:20Z">
              <w:r>
                <w:rPr>
                  <w:rFonts w:hint="eastAsia"/>
                  <w:lang w:val="en-US" w:eastAsia="zh-CN"/>
                </w:rPr>
                <w:t>的</w:t>
              </w:r>
            </w:ins>
            <w:r>
              <w:rPr>
                <w:rFonts w:hint="eastAsia"/>
                <w:lang w:val="en-US" w:eastAsia="zh-CN"/>
              </w:rPr>
              <w:t>数据明细表的所属电源设备字段旁增加解释说明，文案？：该字段获取蓄电池组对应综资信息。</w:t>
            </w:r>
          </w:p>
          <w:p>
            <w:pPr>
              <w:widowControl w:val="0"/>
              <w:numPr>
                <w:ilvl w:val="0"/>
                <w:numId w:val="0"/>
              </w:numPr>
              <w:spacing w:before="20" w:beforeLines="20" w:after="20" w:afterLines="20" w:line="288" w:lineRule="auto"/>
              <w:jc w:val="both"/>
              <w:rPr>
                <w:rFonts w:hint="default"/>
                <w:lang w:val="en-US" w:eastAsia="zh-CN"/>
              </w:rPr>
            </w:pPr>
            <w:r>
              <w:drawing>
                <wp:inline distT="0" distB="0" distL="114300" distR="114300">
                  <wp:extent cx="6183630" cy="2142490"/>
                  <wp:effectExtent l="0" t="0" r="381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3"/>
                          <a:stretch>
                            <a:fillRect/>
                          </a:stretch>
                        </pic:blipFill>
                        <pic:spPr>
                          <a:xfrm>
                            <a:off x="0" y="0"/>
                            <a:ext cx="6183630" cy="21424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待评审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hint="eastAsia" w:ascii="宋体" w:hAnsi="宋体"/>
                <w:sz w:val="22"/>
                <w:szCs w:val="22"/>
                <w:lang w:val="en-US" w:eastAsia="zh-CN"/>
              </w:rPr>
            </w:pPr>
            <w:r>
              <w:rPr>
                <w:rFonts w:hint="eastAsia" w:ascii="宋体" w:hAnsi="宋体"/>
                <w:color w:val="FF0000"/>
                <w:sz w:val="22"/>
                <w:szCs w:val="22"/>
                <w:lang w:val="en-US" w:eastAsia="zh-CN"/>
              </w:rPr>
              <w:t>*</w:t>
            </w:r>
            <w:r>
              <w:rPr>
                <w:rFonts w:hint="eastAsia" w:ascii="宋体" w:hAnsi="宋体"/>
                <w:sz w:val="22"/>
                <w:szCs w:val="22"/>
                <w:lang w:val="en-US" w:eastAsia="zh-CN"/>
              </w:rPr>
              <w:t>1、已按标准数据模型接入综资“蓄电池”表</w:t>
            </w:r>
          </w:p>
          <w:p>
            <w:pPr>
              <w:pStyle w:val="7"/>
              <w:rPr>
                <w:rFonts w:hint="default" w:ascii="宋体" w:hAnsi="宋体"/>
                <w:sz w:val="22"/>
                <w:szCs w:val="22"/>
                <w:lang w:val="en-US" w:eastAsia="zh-CN"/>
              </w:rPr>
            </w:pPr>
            <w:r>
              <w:rPr>
                <w:rFonts w:hint="eastAsia" w:ascii="宋体" w:hAnsi="宋体"/>
                <w:sz w:val="22"/>
                <w:szCs w:val="22"/>
                <w:lang w:val="en-US" w:eastAsia="zh-CN"/>
              </w:rPr>
              <w:t>2、已完成动环设备与综资设备关联（非必要）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广西&amp;云南，V版本通用，动环与综资关联逻辑，各省可能存在差异</w:t>
            </w:r>
          </w:p>
        </w:tc>
      </w:tr>
    </w:tbl>
    <w:p>
      <w:pPr>
        <w:numPr>
          <w:ilvl w:val="0"/>
          <w:numId w:val="0"/>
        </w:numPr>
        <w:ind w:leftChars="0"/>
        <w:rPr>
          <w:rFonts w:hint="default"/>
          <w:lang w:val="en-US" w:eastAsia="zh-CN"/>
        </w:rPr>
      </w:pPr>
    </w:p>
    <w:p>
      <w:pPr>
        <w:pStyle w:val="3"/>
        <w:numPr>
          <w:ilvl w:val="1"/>
          <w:numId w:val="1"/>
        </w:numPr>
        <w:bidi w:val="0"/>
        <w:rPr>
          <w:rFonts w:hint="eastAsia"/>
          <w:lang w:val="en-US" w:eastAsia="zh-CN"/>
        </w:rPr>
      </w:pPr>
      <w:bookmarkStart w:id="2" w:name="OLE_LINK6"/>
      <w:r>
        <w:rPr>
          <w:rFonts w:hint="eastAsia"/>
          <w:lang w:val="en-US" w:eastAsia="zh-CN"/>
        </w:rPr>
        <w:t>GEMC-YH-04-002 超期服役统计-服役年限自定义</w:t>
      </w:r>
    </w:p>
    <w:bookmarkEnd w:id="2"/>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eastAsia"/>
                <w:sz w:val="22"/>
                <w:szCs w:val="22"/>
                <w:lang w:val="en-US" w:eastAsia="zh-CN"/>
              </w:rPr>
            </w:pPr>
            <w:r>
              <w:rPr>
                <w:rFonts w:hint="eastAsia"/>
                <w:sz w:val="22"/>
                <w:szCs w:val="22"/>
                <w:lang w:val="en-US" w:eastAsia="zh-CN"/>
              </w:rPr>
              <w:t>设备管理——超期服役设备详情表（云南）</w:t>
            </w:r>
          </w:p>
          <w:p>
            <w:pPr>
              <w:pStyle w:val="7"/>
              <w:rPr>
                <w:rFonts w:hint="default"/>
                <w:sz w:val="22"/>
                <w:szCs w:val="22"/>
                <w:lang w:val="en-US" w:eastAsia="zh-CN"/>
              </w:rPr>
            </w:pPr>
            <w:r>
              <w:rPr>
                <w:rFonts w:hint="eastAsia"/>
                <w:sz w:val="22"/>
                <w:szCs w:val="22"/>
                <w:lang w:val="en-US" w:eastAsia="zh-CN"/>
              </w:rPr>
              <w:t>批量维护——超期服役统计（广西）</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2025-07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b/>
                <w:bCs/>
                <w:lang w:val="en-US" w:eastAsia="zh-CN"/>
              </w:rPr>
              <w:t>优化需求时间</w:t>
            </w:r>
            <w:r>
              <w:rPr>
                <w:rFonts w:hint="eastAsia"/>
                <w:lang w:val="en-US" w:eastAsia="zh-CN"/>
              </w:rPr>
              <w:t>：2025-07-15</w:t>
            </w:r>
          </w:p>
          <w:p>
            <w:pPr>
              <w:rPr>
                <w:rFonts w:hint="eastAsia"/>
                <w:lang w:val="en-US" w:eastAsia="zh-CN"/>
              </w:rPr>
            </w:pPr>
            <w:r>
              <w:rPr>
                <w:rFonts w:hint="eastAsia"/>
                <w:b/>
                <w:bCs/>
                <w:lang w:val="en-US" w:eastAsia="zh-CN"/>
              </w:rPr>
              <w:t>优化背景</w:t>
            </w:r>
            <w:r>
              <w:rPr>
                <w:rFonts w:hint="eastAsia"/>
                <w:lang w:val="en-US" w:eastAsia="zh-CN"/>
              </w:rPr>
              <w:t>：</w:t>
            </w:r>
          </w:p>
          <w:p>
            <w:pPr>
              <w:pStyle w:val="7"/>
              <w:rPr>
                <w:rFonts w:hint="eastAsia"/>
                <w:sz w:val="22"/>
                <w:szCs w:val="22"/>
                <w:lang w:val="en-US" w:eastAsia="zh-CN"/>
              </w:rPr>
            </w:pPr>
            <w:r>
              <w:rPr>
                <w:rFonts w:hint="eastAsia"/>
                <w:sz w:val="22"/>
                <w:szCs w:val="22"/>
                <w:lang w:val="en-US" w:eastAsia="zh-CN"/>
              </w:rPr>
              <w:t>超期服役设备详情表功能，当前服役年限为固定值，不支持灵活配置和变更。无法满足不同省份对部分设备的个性化维护规程，现对服役年限和故障告警频次字段进行功能补充和逻辑变更。</w:t>
            </w:r>
          </w:p>
          <w:p>
            <w:pPr>
              <w:pStyle w:val="7"/>
              <w:rPr>
                <w:rFonts w:hint="eastAsia"/>
                <w:sz w:val="22"/>
                <w:szCs w:val="22"/>
                <w:lang w:val="en-US" w:eastAsia="zh-CN"/>
              </w:rPr>
            </w:pPr>
          </w:p>
          <w:p>
            <w:pPr>
              <w:pStyle w:val="7"/>
              <w:rPr>
                <w:rFonts w:hint="eastAsia"/>
                <w:sz w:val="22"/>
                <w:szCs w:val="22"/>
                <w:lang w:val="en-US" w:eastAsia="zh-CN"/>
              </w:rPr>
            </w:pPr>
            <w:r>
              <w:rPr>
                <w:rFonts w:hint="eastAsia"/>
                <w:sz w:val="22"/>
                <w:szCs w:val="22"/>
                <w:lang w:val="en-US" w:eastAsia="zh-CN"/>
              </w:rPr>
              <w:t>原功能需求文档：</w:t>
            </w:r>
          </w:p>
          <w:p>
            <w:pPr>
              <w:pStyle w:val="7"/>
              <w:rPr>
                <w:rFonts w:hint="default"/>
                <w:sz w:val="22"/>
                <w:szCs w:val="22"/>
                <w:lang w:val="en-US" w:eastAsia="zh-CN"/>
              </w:rPr>
            </w:pPr>
            <w:r>
              <w:rPr>
                <w:rFonts w:hint="default"/>
                <w:sz w:val="22"/>
                <w:szCs w:val="22"/>
                <w:lang w:val="en-US" w:eastAsia="zh-CN"/>
              </w:rPr>
              <w:object>
                <v:shape id="_x0000_i1025" o:spt="75" type="#_x0000_t75" style="height:65.4pt;width:72.6pt;" o:ole="t" filled="f" o:preferrelative="t" stroked="f" coordsize="21600,21600">
                  <v:path/>
                  <v:fill on="f" focussize="0,0"/>
                  <v:stroke on="f"/>
                  <v:imagedata r:id="rId35" o:title=""/>
                  <o:lock v:ext="edit" aspectratio="t"/>
                  <w10:wrap type="none"/>
                  <w10:anchorlock/>
                </v:shape>
                <o:OLEObject Type="Embed" ProgID="Word.Document.12" ShapeID="_x0000_i1025" DrawAspect="Icon" ObjectID="_1468075725" r:id="rId34">
                  <o:LockedField>false</o:LockedField>
                </o:OLEObject>
              </w:object>
            </w:r>
          </w:p>
          <w:p>
            <w:pPr>
              <w:pStyle w:val="7"/>
              <w:rPr>
                <w:rFonts w:hint="eastAsia"/>
                <w:sz w:val="22"/>
                <w:szCs w:val="22"/>
                <w:lang w:val="en-US" w:eastAsia="zh-CN"/>
              </w:rPr>
            </w:pPr>
            <w:r>
              <w:rPr>
                <w:rFonts w:hint="eastAsia"/>
                <w:sz w:val="22"/>
                <w:szCs w:val="22"/>
                <w:lang w:val="en-US" w:eastAsia="zh-CN"/>
              </w:rPr>
              <w:t>超期服役设备类型及设备子类关系表：</w:t>
            </w:r>
          </w:p>
          <w:p>
            <w:pPr>
              <w:pStyle w:val="7"/>
              <w:rPr>
                <w:rFonts w:hint="default"/>
                <w:sz w:val="22"/>
                <w:szCs w:val="22"/>
                <w:lang w:val="en-US" w:eastAsia="zh-CN"/>
              </w:rPr>
            </w:pPr>
            <w:r>
              <w:rPr>
                <w:rFonts w:hint="eastAsia"/>
                <w:sz w:val="22"/>
                <w:szCs w:val="22"/>
                <w:lang w:val="en-US" w:eastAsia="zh-CN"/>
              </w:rPr>
              <w:object>
                <v:shape id="_x0000_i1026" o:spt="75" type="#_x0000_t75" style="height:65.4pt;width:72.6pt;" o:ole="t" filled="f" o:preferrelative="t" stroked="f" coordsize="21600,21600">
                  <v:path/>
                  <v:fill on="f" focussize="0,0"/>
                  <v:stroke on="f"/>
                  <v:imagedata r:id="rId37" o:title=""/>
                  <o:lock v:ext="edit" aspectratio="t"/>
                  <w10:wrap type="none"/>
                  <w10:anchorlock/>
                </v:shape>
                <o:OLEObject Type="Embed" ProgID="Excel.Sheet.12" ShapeID="_x0000_i1026" DrawAspect="Icon" ObjectID="_1468075726" r:id="rId36">
                  <o:LockedField>false</o:LockedField>
                </o:OLEObject>
              </w:object>
            </w:r>
          </w:p>
          <w:p>
            <w:pPr>
              <w:pStyle w:val="7"/>
              <w:rPr>
                <w:rFonts w:hint="default"/>
                <w:sz w:val="22"/>
                <w:szCs w:val="22"/>
                <w:lang w:val="en-US" w:eastAsia="zh-CN"/>
              </w:rPr>
            </w:pPr>
          </w:p>
          <w:p>
            <w:pPr>
              <w:rPr>
                <w:rFonts w:hint="default"/>
                <w:lang w:val="en-US" w:eastAsia="zh-CN"/>
              </w:rPr>
            </w:pPr>
            <w:r>
              <w:rPr>
                <w:rFonts w:hint="eastAsia"/>
                <w:b/>
                <w:bCs/>
                <w:lang w:val="en-US" w:eastAsia="zh-CN"/>
              </w:rPr>
              <w:t>优化内容</w:t>
            </w:r>
            <w:r>
              <w:rPr>
                <w:rFonts w:hint="eastAsia"/>
                <w:lang w:val="en-US" w:eastAsia="zh-CN"/>
              </w:rPr>
              <w:t>：</w:t>
            </w:r>
          </w:p>
          <w:p>
            <w:pPr>
              <w:numPr>
                <w:ilvl w:val="0"/>
                <w:numId w:val="9"/>
              </w:numPr>
              <w:jc w:val="both"/>
              <w:rPr>
                <w:rFonts w:hint="eastAsia"/>
                <w:b/>
                <w:bCs/>
                <w:lang w:val="en-US" w:eastAsia="zh-CN"/>
              </w:rPr>
            </w:pPr>
            <w:r>
              <w:rPr>
                <w:rFonts w:hint="eastAsia"/>
                <w:b/>
                <w:bCs/>
                <w:lang w:val="en-US" w:eastAsia="zh-CN"/>
              </w:rPr>
              <w:t>服役年限优化</w:t>
            </w:r>
          </w:p>
          <w:p>
            <w:pPr>
              <w:widowControl w:val="0"/>
              <w:numPr>
                <w:ilvl w:val="1"/>
                <w:numId w:val="10"/>
              </w:numPr>
              <w:spacing w:before="20" w:beforeLines="20" w:after="20" w:afterLines="20" w:line="288" w:lineRule="auto"/>
              <w:jc w:val="both"/>
              <w:rPr>
                <w:rFonts w:hint="eastAsia"/>
                <w:lang w:val="en-US" w:eastAsia="zh-CN"/>
              </w:rPr>
            </w:pPr>
            <w:r>
              <w:rPr>
                <w:rFonts w:hint="eastAsia"/>
                <w:lang w:val="en-US" w:eastAsia="zh-CN"/>
              </w:rPr>
              <w:t>服役年限，通过前端弹窗页面进行配置。功能上线后，参考原需求配置年限，进行初始化配置。</w:t>
            </w:r>
          </w:p>
          <w:p>
            <w:pPr>
              <w:widowControl w:val="0"/>
              <w:numPr>
                <w:ilvl w:val="1"/>
                <w:numId w:val="10"/>
              </w:numPr>
              <w:spacing w:before="20" w:beforeLines="20" w:after="20" w:afterLines="20" w:line="288" w:lineRule="auto"/>
              <w:jc w:val="both"/>
              <w:rPr>
                <w:rFonts w:hint="default"/>
                <w:lang w:val="en-US" w:eastAsia="zh-CN"/>
              </w:rPr>
            </w:pPr>
            <w:r>
              <w:rPr>
                <w:rFonts w:hint="eastAsia"/>
                <w:lang w:val="en-US" w:eastAsia="zh-CN"/>
              </w:rPr>
              <w:t>服役年限根据设备子类及设备所在的站点类型，配置超期服役年限。</w:t>
            </w:r>
          </w:p>
          <w:p>
            <w:pPr>
              <w:widowControl w:val="0"/>
              <w:numPr>
                <w:ilvl w:val="1"/>
                <w:numId w:val="10"/>
              </w:numPr>
              <w:spacing w:before="20" w:beforeLines="20" w:after="20" w:afterLines="20" w:line="288" w:lineRule="auto"/>
              <w:jc w:val="both"/>
              <w:rPr>
                <w:rFonts w:hint="default"/>
                <w:lang w:val="en-US" w:eastAsia="zh-CN"/>
              </w:rPr>
            </w:pPr>
            <w:r>
              <w:rPr>
                <w:rFonts w:hint="eastAsia"/>
                <w:lang w:val="en-US" w:eastAsia="zh-CN"/>
              </w:rPr>
              <w:t>按设备类型配置服役年限后，设备子类自动继承父类年限值。如有特殊，单独修改设备子类年限值。年限值允许为空。支持按不同站点类型（数据中心、通信机楼、传输节点、通信基站）配置。</w:t>
            </w:r>
          </w:p>
          <w:p>
            <w:pPr>
              <w:widowControl w:val="0"/>
              <w:numPr>
                <w:ilvl w:val="1"/>
                <w:numId w:val="10"/>
              </w:numPr>
              <w:spacing w:before="20" w:beforeLines="20" w:after="20" w:afterLines="20" w:line="288" w:lineRule="auto"/>
              <w:jc w:val="both"/>
              <w:rPr>
                <w:rFonts w:hint="default"/>
                <w:lang w:val="en-US" w:eastAsia="zh-CN"/>
              </w:rPr>
            </w:pPr>
            <w:r>
              <w:rPr>
                <w:rFonts w:hint="eastAsia"/>
                <w:lang w:val="en-US" w:eastAsia="zh-CN"/>
              </w:rPr>
              <w:t>服役年限做输入限制，输入数值为不超过两位数的正整数。</w:t>
            </w:r>
          </w:p>
          <w:p>
            <w:pPr>
              <w:widowControl w:val="0"/>
              <w:numPr>
                <w:ilvl w:val="1"/>
                <w:numId w:val="10"/>
              </w:numPr>
              <w:spacing w:before="20" w:beforeLines="20" w:after="20" w:afterLines="20" w:line="288" w:lineRule="auto"/>
              <w:jc w:val="both"/>
              <w:rPr>
                <w:rFonts w:hint="default"/>
                <w:lang w:val="en-US" w:eastAsia="zh-CN"/>
              </w:rPr>
            </w:pPr>
            <w:r>
              <w:rPr>
                <w:rFonts w:hint="eastAsia"/>
                <w:lang w:val="en-US" w:eastAsia="zh-CN"/>
              </w:rPr>
              <w:t>筛选条件“服役年限分区段”的下拉枚举值进行调整：</w:t>
            </w:r>
          </w:p>
          <w:p>
            <w:pPr>
              <w:widowControl w:val="0"/>
              <w:numPr>
                <w:ilvl w:val="0"/>
                <w:numId w:val="0"/>
              </w:numPr>
              <w:spacing w:before="20" w:beforeLines="20" w:after="20" w:afterLines="20" w:line="288" w:lineRule="auto"/>
              <w:ind w:firstLine="720" w:firstLineChars="400"/>
              <w:jc w:val="both"/>
              <w:rPr>
                <w:rFonts w:hint="eastAsia"/>
                <w:sz w:val="18"/>
                <w:szCs w:val="18"/>
                <w:lang w:val="en-US" w:eastAsia="zh-CN"/>
              </w:rPr>
            </w:pPr>
            <w:r>
              <w:rPr>
                <w:rFonts w:hint="eastAsia"/>
                <w:sz w:val="18"/>
                <w:szCs w:val="18"/>
                <w:lang w:val="en-US" w:eastAsia="zh-CN"/>
              </w:rPr>
              <w:t>服役年限＜70%更新周期</w:t>
            </w:r>
          </w:p>
          <w:p>
            <w:pPr>
              <w:widowControl w:val="0"/>
              <w:numPr>
                <w:ilvl w:val="0"/>
                <w:numId w:val="0"/>
              </w:numPr>
              <w:spacing w:before="20" w:beforeLines="20" w:after="20" w:afterLines="20" w:line="288" w:lineRule="auto"/>
              <w:ind w:firstLine="720" w:firstLineChars="400"/>
              <w:jc w:val="both"/>
              <w:rPr>
                <w:rFonts w:hint="eastAsia"/>
                <w:sz w:val="18"/>
                <w:szCs w:val="18"/>
                <w:lang w:val="en-US" w:eastAsia="zh-CN"/>
              </w:rPr>
            </w:pPr>
            <w:r>
              <w:rPr>
                <w:rFonts w:hint="eastAsia"/>
                <w:sz w:val="18"/>
                <w:szCs w:val="18"/>
                <w:lang w:val="en-US" w:eastAsia="zh-CN"/>
              </w:rPr>
              <w:t>70%≤服役年限＜100%</w:t>
            </w:r>
          </w:p>
          <w:p>
            <w:pPr>
              <w:widowControl w:val="0"/>
              <w:numPr>
                <w:ilvl w:val="0"/>
                <w:numId w:val="0"/>
              </w:numPr>
              <w:spacing w:before="20" w:beforeLines="20" w:after="20" w:afterLines="20" w:line="288" w:lineRule="auto"/>
              <w:ind w:firstLine="720" w:firstLineChars="400"/>
              <w:jc w:val="both"/>
              <w:rPr>
                <w:rFonts w:hint="eastAsia"/>
                <w:sz w:val="18"/>
                <w:szCs w:val="18"/>
                <w:lang w:val="en-US" w:eastAsia="zh-CN"/>
              </w:rPr>
            </w:pPr>
            <w:r>
              <w:rPr>
                <w:rFonts w:hint="eastAsia"/>
                <w:sz w:val="18"/>
                <w:szCs w:val="18"/>
                <w:lang w:val="en-US" w:eastAsia="zh-CN"/>
              </w:rPr>
              <w:t>100%≤服役年限＜150%</w:t>
            </w:r>
          </w:p>
          <w:p>
            <w:pPr>
              <w:widowControl w:val="0"/>
              <w:numPr>
                <w:ilvl w:val="0"/>
                <w:numId w:val="0"/>
              </w:numPr>
              <w:spacing w:before="20" w:beforeLines="20" w:after="20" w:afterLines="20" w:line="288" w:lineRule="auto"/>
              <w:ind w:firstLine="720" w:firstLineChars="400"/>
              <w:jc w:val="both"/>
              <w:rPr>
                <w:rFonts w:hint="eastAsia"/>
                <w:sz w:val="18"/>
                <w:szCs w:val="18"/>
                <w:lang w:val="en-US" w:eastAsia="zh-CN"/>
              </w:rPr>
            </w:pPr>
            <w:r>
              <w:rPr>
                <w:rFonts w:hint="eastAsia"/>
                <w:sz w:val="18"/>
                <w:szCs w:val="18"/>
                <w:lang w:val="en-US" w:eastAsia="zh-CN"/>
              </w:rPr>
              <w:t>服役年限</w:t>
            </w:r>
            <w:del w:id="329" w:author="zhoujiansheng" w:date="2025-09-09T15:55:51Z">
              <w:r>
                <w:rPr>
                  <w:rFonts w:hint="default"/>
                  <w:sz w:val="18"/>
                  <w:szCs w:val="18"/>
                  <w:lang w:val="en-US" w:eastAsia="zh-CN"/>
                </w:rPr>
                <w:delText>＞</w:delText>
              </w:r>
            </w:del>
            <w:ins w:id="330" w:author="zhoujiansheng" w:date="2025-09-09T15:55:56Z">
              <w:r>
                <w:rPr>
                  <w:rFonts w:hint="eastAsia"/>
                  <w:sz w:val="18"/>
                  <w:szCs w:val="18"/>
                  <w:lang w:val="en-US" w:eastAsia="zh-CN"/>
                </w:rPr>
                <w:t>≥</w:t>
              </w:r>
            </w:ins>
            <w:r>
              <w:rPr>
                <w:rFonts w:hint="eastAsia"/>
                <w:sz w:val="18"/>
                <w:szCs w:val="18"/>
                <w:lang w:val="en-US" w:eastAsia="zh-CN"/>
              </w:rPr>
              <w:t>150%更新周期</w:t>
            </w:r>
          </w:p>
          <w:p>
            <w:pPr>
              <w:widowControl w:val="0"/>
              <w:numPr>
                <w:ilvl w:val="0"/>
                <w:numId w:val="0"/>
              </w:numPr>
              <w:spacing w:before="20" w:beforeLines="20" w:after="20" w:afterLines="20" w:line="288" w:lineRule="auto"/>
              <w:jc w:val="both"/>
              <w:rPr>
                <w:rFonts w:hint="default"/>
                <w:lang w:val="en-US" w:eastAsia="zh-CN"/>
              </w:rPr>
            </w:pPr>
          </w:p>
          <w:p>
            <w:pPr>
              <w:widowControl w:val="0"/>
              <w:numPr>
                <w:ilvl w:val="0"/>
                <w:numId w:val="10"/>
              </w:numPr>
              <w:spacing w:before="20" w:beforeLines="20" w:after="20" w:afterLines="20" w:line="288" w:lineRule="auto"/>
              <w:ind w:left="0" w:leftChars="0" w:firstLine="0" w:firstLineChars="0"/>
              <w:jc w:val="both"/>
              <w:rPr>
                <w:rFonts w:hint="default"/>
                <w:b/>
                <w:bCs/>
                <w:lang w:val="en-US" w:eastAsia="zh-CN"/>
              </w:rPr>
            </w:pPr>
            <w:r>
              <w:rPr>
                <w:rFonts w:hint="eastAsia"/>
                <w:b/>
                <w:bCs/>
                <w:lang w:val="en-US" w:eastAsia="zh-CN"/>
              </w:rPr>
              <w:t>报表字段优化</w:t>
            </w:r>
          </w:p>
          <w:p>
            <w:pPr>
              <w:widowControl w:val="0"/>
              <w:numPr>
                <w:ilvl w:val="1"/>
                <w:numId w:val="10"/>
              </w:numPr>
              <w:spacing w:before="20" w:beforeLines="20" w:after="20" w:afterLines="20" w:line="288" w:lineRule="auto"/>
              <w:ind w:left="0" w:leftChars="0" w:firstLine="0" w:firstLineChars="0"/>
              <w:jc w:val="both"/>
              <w:rPr>
                <w:rFonts w:hint="eastAsia"/>
                <w:lang w:val="en-US" w:eastAsia="zh-CN"/>
              </w:rPr>
            </w:pPr>
            <w:r>
              <w:rPr>
                <w:rFonts w:hint="eastAsia"/>
                <w:lang w:val="en-US" w:eastAsia="zh-CN"/>
              </w:rPr>
              <w:t>报表中“动环系统设备ID”改为“动环监控设备ID”，与综资标准模型的字段名称保持一致。取数逻辑不变，获取综资表“power_device_id”。</w:t>
            </w:r>
          </w:p>
          <w:p>
            <w:pPr>
              <w:widowControl w:val="0"/>
              <w:numPr>
                <w:ilvl w:val="1"/>
                <w:numId w:val="10"/>
              </w:numPr>
              <w:spacing w:before="20" w:beforeLines="20" w:after="20" w:afterLines="20" w:line="288" w:lineRule="auto"/>
              <w:ind w:left="0" w:leftChars="0" w:firstLine="0" w:firstLineChars="0"/>
              <w:jc w:val="both"/>
              <w:rPr>
                <w:rFonts w:hint="default"/>
                <w:lang w:val="en-US" w:eastAsia="zh-CN"/>
              </w:rPr>
            </w:pPr>
            <w:r>
              <w:rPr>
                <w:rFonts w:hint="eastAsia"/>
                <w:lang w:val="en-US" w:eastAsia="zh-CN"/>
              </w:rPr>
              <w:t>报表中“故障告警频次”，获取近一个月该设备的故障告警次数。确定这部分的逻辑是否完善。要获取该数值，前提得先实现综资设备和动环的设备的关联。各省的匹配逻辑可能存在差异，该部分需要配置的内容，开发需要进行标记，在后续功能迁移过程中，需要对该部分内容进行对应编辑处理。广西和云南已经上线动环与综资关联报表的，直接取结果进行关联和告警取数。</w:t>
            </w:r>
          </w:p>
          <w:p>
            <w:pPr>
              <w:widowControl w:val="0"/>
              <w:numPr>
                <w:ilvl w:val="1"/>
                <w:numId w:val="10"/>
              </w:numPr>
              <w:spacing w:before="20" w:beforeLines="20" w:after="20" w:afterLines="20" w:line="288" w:lineRule="auto"/>
              <w:ind w:left="0" w:leftChars="0" w:firstLine="0" w:firstLineChars="0"/>
              <w:jc w:val="both"/>
              <w:rPr>
                <w:rFonts w:hint="default"/>
                <w:lang w:val="en-US" w:eastAsia="zh-CN"/>
              </w:rPr>
            </w:pPr>
            <w:r>
              <w:rPr>
                <w:rFonts w:hint="eastAsia"/>
                <w:lang w:val="en-US" w:eastAsia="zh-CN"/>
              </w:rPr>
              <w:t>在“故障告警频次”字段中，补充字段逻辑说明：</w:t>
            </w:r>
            <w:r>
              <w:rPr>
                <w:rFonts w:hint="eastAsia" w:ascii="宋体" w:hAnsi="宋体" w:eastAsia="宋体" w:cs="宋体"/>
                <w:i w:val="0"/>
                <w:iCs w:val="0"/>
                <w:color w:val="000000"/>
                <w:sz w:val="22"/>
                <w:szCs w:val="22"/>
                <w:u w:val="none"/>
                <w:lang w:val="en-US" w:eastAsia="zh-CN"/>
              </w:rPr>
              <w:t>默认计算该设备近一个自然月的告警次数。上线时间不足一个月的，从上线后开始累加。</w:t>
            </w:r>
          </w:p>
          <w:p>
            <w:pPr>
              <w:widowControl w:val="0"/>
              <w:numPr>
                <w:ilvl w:val="1"/>
                <w:numId w:val="10"/>
              </w:numPr>
              <w:spacing w:before="20" w:beforeLines="20" w:after="20" w:afterLines="20" w:line="288" w:lineRule="auto"/>
              <w:ind w:left="0" w:leftChars="0" w:firstLine="0" w:firstLineChars="0"/>
              <w:jc w:val="both"/>
              <w:rPr>
                <w:rFonts w:hint="default"/>
                <w:lang w:val="en-US" w:eastAsia="zh-CN"/>
              </w:rPr>
            </w:pPr>
            <w:r>
              <w:rPr>
                <w:rFonts w:hint="default"/>
                <w:lang w:val="en-US" w:eastAsia="zh-CN"/>
              </w:rPr>
              <w:t>修改以下字段名称：站点→站点名称，设备标识→资源标识，机房→所属机房，厂家→设备厂家，型号→设备型号，动环系统设备ID→动环监控设备ID。修改以下字段名称：站点→站点名称，设备标识→资源标识，机房→所属机房，厂家→设备厂家，型号→设备型号，动环系统设备ID→动环监控设备ID。</w:t>
            </w:r>
          </w:p>
          <w:p>
            <w:pPr>
              <w:widowControl w:val="0"/>
              <w:numPr>
                <w:ilvl w:val="1"/>
                <w:numId w:val="10"/>
              </w:numPr>
              <w:spacing w:before="20" w:beforeLines="20" w:after="20" w:afterLines="20" w:line="288" w:lineRule="auto"/>
              <w:ind w:left="0" w:leftChars="0" w:firstLine="0" w:firstLineChars="0"/>
              <w:jc w:val="both"/>
              <w:rPr>
                <w:rFonts w:hint="default"/>
                <w:lang w:val="en-US" w:eastAsia="zh-CN"/>
              </w:rPr>
            </w:pPr>
            <w:r>
              <w:rPr>
                <w:rFonts w:hint="default"/>
                <w:lang w:val="en-US" w:eastAsia="zh-CN"/>
              </w:rPr>
              <w:t>删除入网时间字段。入网时间和开始使用时间取同一个值，只保留一个即可。</w:t>
            </w:r>
          </w:p>
          <w:p>
            <w:pPr>
              <w:numPr>
                <w:ilvl w:val="0"/>
                <w:numId w:val="0"/>
              </w:numPr>
              <w:jc w:val="left"/>
              <w:rPr>
                <w:rFonts w:hint="eastAsia"/>
                <w:lang w:val="en-US" w:eastAsia="zh-CN"/>
              </w:rPr>
            </w:pPr>
          </w:p>
          <w:p>
            <w:pPr>
              <w:widowControl w:val="0"/>
              <w:numPr>
                <w:ilvl w:val="0"/>
                <w:numId w:val="0"/>
              </w:numPr>
              <w:spacing w:before="20" w:beforeLines="20" w:after="20" w:afterLines="20" w:line="288" w:lineRule="auto"/>
              <w:jc w:val="both"/>
              <w:rPr>
                <w:ins w:id="331" w:author="zhoujiansheng" w:date="2025-09-11T14:57:09Z"/>
                <w:rFonts w:hint="default"/>
                <w:lang w:val="en-US" w:eastAsia="zh-CN"/>
              </w:rPr>
            </w:pPr>
            <w:ins w:id="332" w:author="zhoujiansheng" w:date="2025-09-11T14:57:12Z">
              <w:r>
                <w:rPr>
                  <w:rFonts w:hint="eastAsia"/>
                  <w:lang w:val="en-US" w:eastAsia="zh-CN"/>
                </w:rPr>
                <w:t>202</w:t>
              </w:r>
            </w:ins>
            <w:ins w:id="333" w:author="zhoujiansheng" w:date="2025-09-11T14:57:14Z">
              <w:r>
                <w:rPr>
                  <w:rFonts w:hint="eastAsia"/>
                  <w:lang w:val="en-US" w:eastAsia="zh-CN"/>
                </w:rPr>
                <w:t>5-0</w:t>
              </w:r>
            </w:ins>
            <w:ins w:id="334" w:author="zhoujiansheng" w:date="2025-09-11T14:57:15Z">
              <w:r>
                <w:rPr>
                  <w:rFonts w:hint="eastAsia"/>
                  <w:lang w:val="en-US" w:eastAsia="zh-CN"/>
                </w:rPr>
                <w:t>9-11</w:t>
              </w:r>
            </w:ins>
            <w:ins w:id="335" w:author="zhoujiansheng" w:date="2025-09-11T14:57:20Z">
              <w:r>
                <w:rPr>
                  <w:rFonts w:hint="eastAsia"/>
                  <w:lang w:val="en-US" w:eastAsia="zh-CN"/>
                </w:rPr>
                <w:t>，</w:t>
              </w:r>
            </w:ins>
            <w:ins w:id="336" w:author="zhoujiansheng" w:date="2025-09-11T14:57:25Z">
              <w:r>
                <w:rPr>
                  <w:rFonts w:hint="eastAsia"/>
                  <w:lang w:val="en-US" w:eastAsia="zh-CN"/>
                </w:rPr>
                <w:t>页面</w:t>
              </w:r>
            </w:ins>
            <w:ins w:id="337" w:author="zhoujiansheng" w:date="2025-09-11T14:57:28Z">
              <w:r>
                <w:rPr>
                  <w:rFonts w:hint="eastAsia"/>
                  <w:lang w:val="en-US" w:eastAsia="zh-CN"/>
                </w:rPr>
                <w:t>和</w:t>
              </w:r>
            </w:ins>
            <w:ins w:id="338" w:author="zhoujiansheng" w:date="2025-09-11T14:57:29Z">
              <w:r>
                <w:rPr>
                  <w:rFonts w:hint="eastAsia"/>
                  <w:lang w:val="en-US" w:eastAsia="zh-CN"/>
                </w:rPr>
                <w:t>导出</w:t>
              </w:r>
            </w:ins>
            <w:ins w:id="339" w:author="zhoujiansheng" w:date="2025-09-11T14:57:30Z">
              <w:r>
                <w:rPr>
                  <w:rFonts w:hint="eastAsia"/>
                  <w:lang w:val="en-US" w:eastAsia="zh-CN"/>
                </w:rPr>
                <w:t>报表</w:t>
              </w:r>
            </w:ins>
            <w:ins w:id="340" w:author="zhoujiansheng" w:date="2025-09-11T14:57:31Z">
              <w:r>
                <w:rPr>
                  <w:rFonts w:hint="eastAsia"/>
                  <w:lang w:val="en-US" w:eastAsia="zh-CN"/>
                </w:rPr>
                <w:t>隐藏</w:t>
              </w:r>
            </w:ins>
            <w:ins w:id="341" w:author="zhoujiansheng" w:date="2025-09-11T14:57:39Z">
              <w:r>
                <w:rPr>
                  <w:rFonts w:hint="eastAsia"/>
                  <w:lang w:val="en-US" w:eastAsia="zh-CN"/>
                </w:rPr>
                <w:t>“</w:t>
              </w:r>
            </w:ins>
            <w:ins w:id="342" w:author="zhoujiansheng" w:date="2025-09-11T14:57:40Z">
              <w:r>
                <w:rPr>
                  <w:rFonts w:hint="eastAsia"/>
                  <w:lang w:val="en-US" w:eastAsia="zh-CN"/>
                </w:rPr>
                <w:t>动环</w:t>
              </w:r>
            </w:ins>
            <w:ins w:id="343" w:author="zhoujiansheng" w:date="2025-09-11T14:57:42Z">
              <w:r>
                <w:rPr>
                  <w:rFonts w:hint="eastAsia"/>
                  <w:lang w:val="en-US" w:eastAsia="zh-CN"/>
                </w:rPr>
                <w:t>监控设备</w:t>
              </w:r>
            </w:ins>
            <w:ins w:id="344" w:author="zhoujiansheng" w:date="2025-09-11T14:57:43Z">
              <w:r>
                <w:rPr>
                  <w:rFonts w:hint="eastAsia"/>
                  <w:lang w:val="en-US" w:eastAsia="zh-CN"/>
                </w:rPr>
                <w:t>ID</w:t>
              </w:r>
            </w:ins>
            <w:ins w:id="345" w:author="zhoujiansheng" w:date="2025-09-11T14:57:45Z">
              <w:r>
                <w:rPr>
                  <w:rFonts w:hint="eastAsia"/>
                  <w:lang w:val="en-US" w:eastAsia="zh-CN"/>
                </w:rPr>
                <w:t>”和</w:t>
              </w:r>
            </w:ins>
            <w:ins w:id="346" w:author="zhoujiansheng" w:date="2025-09-11T14:57:46Z">
              <w:r>
                <w:rPr>
                  <w:rFonts w:hint="eastAsia"/>
                  <w:lang w:val="en-US" w:eastAsia="zh-CN"/>
                </w:rPr>
                <w:t>“</w:t>
              </w:r>
            </w:ins>
            <w:ins w:id="347" w:author="zhoujiansheng" w:date="2025-09-11T14:57:48Z">
              <w:r>
                <w:rPr>
                  <w:rFonts w:hint="eastAsia"/>
                  <w:lang w:val="en-US" w:eastAsia="zh-CN"/>
                </w:rPr>
                <w:t>故障</w:t>
              </w:r>
            </w:ins>
            <w:ins w:id="348" w:author="zhoujiansheng" w:date="2025-09-11T14:57:50Z">
              <w:r>
                <w:rPr>
                  <w:rFonts w:hint="eastAsia"/>
                  <w:lang w:val="en-US" w:eastAsia="zh-CN"/>
                </w:rPr>
                <w:t>告警</w:t>
              </w:r>
            </w:ins>
            <w:ins w:id="349" w:author="zhoujiansheng" w:date="2025-09-11T14:57:51Z">
              <w:r>
                <w:rPr>
                  <w:rFonts w:hint="eastAsia"/>
                  <w:lang w:val="en-US" w:eastAsia="zh-CN"/>
                </w:rPr>
                <w:t>频次</w:t>
              </w:r>
            </w:ins>
            <w:ins w:id="350" w:author="zhoujiansheng" w:date="2025-09-11T14:57:52Z">
              <w:r>
                <w:rPr>
                  <w:rFonts w:hint="eastAsia"/>
                  <w:lang w:val="en-US" w:eastAsia="zh-CN"/>
                </w:rPr>
                <w:t>”</w:t>
              </w:r>
            </w:ins>
            <w:ins w:id="351" w:author="zhoujiansheng" w:date="2025-09-11T14:57:54Z">
              <w:r>
                <w:rPr>
                  <w:rFonts w:hint="eastAsia"/>
                  <w:lang w:val="en-US" w:eastAsia="zh-CN"/>
                </w:rPr>
                <w:t>字段。</w:t>
              </w:r>
            </w:ins>
          </w:p>
          <w:p>
            <w:pPr>
              <w:widowControl w:val="0"/>
              <w:numPr>
                <w:ilvl w:val="0"/>
                <w:numId w:val="0"/>
              </w:numPr>
              <w:spacing w:before="20" w:beforeLines="20" w:after="20" w:afterLines="20" w:line="288" w:lineRule="auto"/>
              <w:jc w:val="both"/>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待评审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hint="eastAsia" w:ascii="宋体" w:hAnsi="宋体"/>
                <w:sz w:val="22"/>
                <w:szCs w:val="22"/>
                <w:lang w:val="en-US" w:eastAsia="zh-CN"/>
              </w:rPr>
            </w:pPr>
            <w:r>
              <w:rPr>
                <w:rFonts w:hint="eastAsia" w:ascii="宋体" w:hAnsi="宋体"/>
                <w:color w:val="FF0000"/>
                <w:sz w:val="22"/>
                <w:szCs w:val="22"/>
                <w:lang w:val="en-US" w:eastAsia="zh-CN"/>
              </w:rPr>
              <w:t>*</w:t>
            </w:r>
            <w:r>
              <w:rPr>
                <w:rFonts w:hint="eastAsia" w:ascii="宋体" w:hAnsi="宋体"/>
                <w:sz w:val="22"/>
                <w:szCs w:val="22"/>
                <w:lang w:val="en-US" w:eastAsia="zh-CN"/>
              </w:rPr>
              <w:t>1、已按标准数据模型接入综资数据</w:t>
            </w:r>
          </w:p>
          <w:p>
            <w:pPr>
              <w:pStyle w:val="7"/>
              <w:rPr>
                <w:rFonts w:hint="default" w:ascii="宋体" w:hAnsi="宋体"/>
                <w:sz w:val="22"/>
                <w:szCs w:val="22"/>
                <w:lang w:val="en-US" w:eastAsia="zh-CN"/>
              </w:rPr>
            </w:pPr>
            <w:r>
              <w:rPr>
                <w:rFonts w:hint="eastAsia" w:ascii="宋体" w:hAnsi="宋体"/>
                <w:color w:val="FF0000"/>
                <w:sz w:val="22"/>
                <w:szCs w:val="22"/>
                <w:lang w:val="en-US" w:eastAsia="zh-CN"/>
              </w:rPr>
              <w:t>*</w:t>
            </w:r>
            <w:r>
              <w:rPr>
                <w:rFonts w:hint="eastAsia" w:ascii="宋体" w:hAnsi="宋体"/>
                <w:sz w:val="22"/>
                <w:szCs w:val="22"/>
                <w:lang w:val="en-US" w:eastAsia="zh-CN"/>
              </w:rPr>
              <w:t>2、已完成动环设备与综资设备关联，可实现故障告警频次计算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V版本通用。各省平台部署前，需与对应产品进行确认。</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rPr>
          <w:rFonts w:hint="default"/>
          <w:lang w:val="en-US" w:eastAsia="zh-CN"/>
        </w:rPr>
      </w:pPr>
      <w:r>
        <w:rPr>
          <w:rFonts w:hint="default"/>
          <w:lang w:val="en-US" w:eastAsia="zh-CN"/>
        </w:rPr>
        <w:br w:type="page"/>
      </w:r>
    </w:p>
    <w:p>
      <w:pPr>
        <w:pStyle w:val="2"/>
        <w:numPr>
          <w:ilvl w:val="0"/>
          <w:numId w:val="1"/>
        </w:numPr>
        <w:bidi w:val="0"/>
        <w:ind w:left="0" w:leftChars="0" w:firstLine="0" w:firstLineChars="0"/>
        <w:rPr>
          <w:rFonts w:hint="eastAsia"/>
          <w:lang w:val="en-US" w:eastAsia="zh-CN"/>
        </w:rPr>
      </w:pPr>
      <w:r>
        <w:rPr>
          <w:rFonts w:hint="eastAsia"/>
          <w:lang w:val="en-US" w:eastAsia="zh-CN"/>
        </w:rPr>
        <w:t>能耗管理</w:t>
      </w:r>
    </w:p>
    <w:p>
      <w:pPr>
        <w:pStyle w:val="3"/>
        <w:numPr>
          <w:ilvl w:val="1"/>
          <w:numId w:val="1"/>
        </w:numPr>
        <w:bidi w:val="0"/>
        <w:rPr>
          <w:rFonts w:hint="eastAsia"/>
          <w:lang w:val="en-US" w:eastAsia="zh-CN"/>
        </w:rPr>
      </w:pPr>
      <w:r>
        <w:rPr>
          <w:rFonts w:hint="eastAsia"/>
          <w:lang w:val="en-US" w:eastAsia="zh-CN"/>
        </w:rPr>
        <w:t>GEMC-YH-05-001 机楼视图排版优化</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default" w:eastAsia="宋体"/>
                <w:sz w:val="22"/>
                <w:szCs w:val="22"/>
                <w:lang w:val="en-US" w:eastAsia="zh-CN"/>
              </w:rPr>
            </w:pPr>
            <w:r>
              <w:rPr>
                <w:rFonts w:hint="eastAsia"/>
                <w:sz w:val="22"/>
                <w:szCs w:val="22"/>
                <w:lang w:val="en-US" w:eastAsia="zh-CN"/>
              </w:rPr>
              <w:t>能耗管理——机楼视图</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GEMC1.0.0.0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优化需求时间：2024-12-30</w:t>
            </w:r>
          </w:p>
          <w:p>
            <w:pPr>
              <w:rPr>
                <w:rFonts w:hint="eastAsia"/>
                <w:lang w:val="en-US" w:eastAsia="zh-CN"/>
              </w:rPr>
            </w:pPr>
            <w:r>
              <w:rPr>
                <w:rFonts w:hint="eastAsia"/>
                <w:b/>
                <w:bCs/>
                <w:lang w:val="en-US" w:eastAsia="zh-CN"/>
              </w:rPr>
              <w:t>优化内容</w:t>
            </w:r>
            <w:r>
              <w:rPr>
                <w:rFonts w:hint="eastAsia"/>
                <w:lang w:val="en-US" w:eastAsia="zh-CN"/>
              </w:rPr>
              <w:t>：对能耗管理--机楼视图页面进行布局重新调整，删除部分不需要的功能板块，入下图所示。</w:t>
            </w:r>
          </w:p>
          <w:p>
            <w:pPr>
              <w:rPr>
                <w:rFonts w:hint="eastAsia"/>
                <w:lang w:val="en-US" w:eastAsia="zh-CN"/>
              </w:rPr>
            </w:pPr>
          </w:p>
          <w:p>
            <w:pPr>
              <w:numPr>
                <w:ilvl w:val="0"/>
                <w:numId w:val="11"/>
              </w:numPr>
              <w:rPr>
                <w:rFonts w:hint="eastAsia"/>
                <w:lang w:val="en-US" w:eastAsia="zh-CN"/>
              </w:rPr>
            </w:pPr>
            <w:del w:id="352" w:author="zhoujiansheng" w:date="2025-01-07T14:54:10Z">
              <w:r>
                <w:rPr>
                  <w:rFonts w:hint="default"/>
                  <w:lang w:val="en-US" w:eastAsia="zh-CN"/>
                </w:rPr>
                <w:delText>删除选择楼栋组件</w:delText>
              </w:r>
            </w:del>
            <w:ins w:id="353" w:author="zhoujiansheng" w:date="2025-01-07T14:54:14Z">
              <w:r>
                <w:rPr>
                  <w:rFonts w:hint="eastAsia"/>
                  <w:lang w:val="en-US" w:eastAsia="zh-CN"/>
                </w:rPr>
                <w:t>选择</w:t>
              </w:r>
            </w:ins>
            <w:ins w:id="354" w:author="zhoujiansheng" w:date="2025-01-07T14:54:15Z">
              <w:r>
                <w:rPr>
                  <w:rFonts w:hint="eastAsia"/>
                  <w:lang w:val="en-US" w:eastAsia="zh-CN"/>
                </w:rPr>
                <w:t>楼栋</w:t>
              </w:r>
            </w:ins>
            <w:ins w:id="355" w:author="zhoujiansheng" w:date="2025-01-07T14:54:22Z">
              <w:r>
                <w:rPr>
                  <w:rFonts w:hint="eastAsia"/>
                  <w:lang w:val="en-US" w:eastAsia="zh-CN"/>
                </w:rPr>
                <w:t>下拉</w:t>
              </w:r>
            </w:ins>
            <w:ins w:id="356" w:author="zhoujiansheng" w:date="2025-01-07T14:54:23Z">
              <w:r>
                <w:rPr>
                  <w:rFonts w:hint="eastAsia"/>
                  <w:lang w:val="en-US" w:eastAsia="zh-CN"/>
                </w:rPr>
                <w:t>组件，</w:t>
              </w:r>
            </w:ins>
            <w:ins w:id="357" w:author="zhoujiansheng" w:date="2025-01-07T14:54:25Z">
              <w:r>
                <w:rPr>
                  <w:rFonts w:hint="eastAsia"/>
                  <w:lang w:val="en-US" w:eastAsia="zh-CN"/>
                </w:rPr>
                <w:t>根据</w:t>
              </w:r>
            </w:ins>
            <w:ins w:id="358" w:author="zhoujiansheng" w:date="2025-01-07T14:54:27Z">
              <w:r>
                <w:rPr>
                  <w:rFonts w:hint="eastAsia"/>
                  <w:lang w:val="en-US" w:eastAsia="zh-CN"/>
                </w:rPr>
                <w:t>所选</w:t>
              </w:r>
            </w:ins>
            <w:ins w:id="359" w:author="zhoujiansheng" w:date="2025-01-07T14:54:29Z">
              <w:r>
                <w:rPr>
                  <w:rFonts w:hint="eastAsia"/>
                  <w:lang w:val="en-US" w:eastAsia="zh-CN"/>
                </w:rPr>
                <w:t>站点</w:t>
              </w:r>
            </w:ins>
            <w:ins w:id="360" w:author="zhoujiansheng" w:date="2025-01-07T14:54:30Z">
              <w:r>
                <w:rPr>
                  <w:rFonts w:hint="eastAsia"/>
                  <w:lang w:val="en-US" w:eastAsia="zh-CN"/>
                </w:rPr>
                <w:t>是否</w:t>
              </w:r>
            </w:ins>
            <w:ins w:id="361" w:author="zhoujiansheng" w:date="2025-01-07T14:54:31Z">
              <w:r>
                <w:rPr>
                  <w:rFonts w:hint="eastAsia"/>
                  <w:lang w:val="en-US" w:eastAsia="zh-CN"/>
                </w:rPr>
                <w:t>有</w:t>
              </w:r>
            </w:ins>
            <w:ins w:id="362" w:author="zhoujiansheng" w:date="2025-01-07T14:54:32Z">
              <w:r>
                <w:rPr>
                  <w:rFonts w:hint="eastAsia"/>
                  <w:lang w:val="en-US" w:eastAsia="zh-CN"/>
                </w:rPr>
                <w:t>楼栋</w:t>
              </w:r>
            </w:ins>
            <w:ins w:id="363" w:author="zhoujiansheng" w:date="2025-01-07T14:54:34Z">
              <w:r>
                <w:rPr>
                  <w:rFonts w:hint="eastAsia"/>
                  <w:lang w:val="en-US" w:eastAsia="zh-CN"/>
                </w:rPr>
                <w:t>层级</w:t>
              </w:r>
            </w:ins>
            <w:ins w:id="364" w:author="zhoujiansheng" w:date="2025-01-07T14:54:35Z">
              <w:r>
                <w:rPr>
                  <w:rFonts w:hint="eastAsia"/>
                  <w:lang w:val="en-US" w:eastAsia="zh-CN"/>
                </w:rPr>
                <w:t>进行</w:t>
              </w:r>
            </w:ins>
            <w:ins w:id="365" w:author="zhoujiansheng" w:date="2025-01-07T14:54:39Z">
              <w:r>
                <w:rPr>
                  <w:rFonts w:hint="eastAsia"/>
                  <w:lang w:val="en-US" w:eastAsia="zh-CN"/>
                </w:rPr>
                <w:t>选择</w:t>
              </w:r>
            </w:ins>
            <w:ins w:id="366" w:author="zhoujiansheng" w:date="2025-01-07T14:54:40Z">
              <w:r>
                <w:rPr>
                  <w:rFonts w:hint="eastAsia"/>
                  <w:lang w:val="en-US" w:eastAsia="zh-CN"/>
                </w:rPr>
                <w:t>性</w:t>
              </w:r>
            </w:ins>
            <w:ins w:id="367" w:author="zhoujiansheng" w:date="2025-01-07T14:54:42Z">
              <w:r>
                <w:rPr>
                  <w:rFonts w:hint="eastAsia"/>
                  <w:lang w:val="en-US" w:eastAsia="zh-CN"/>
                </w:rPr>
                <w:t>呈现</w:t>
              </w:r>
            </w:ins>
            <w:ins w:id="368" w:author="zhoujiansheng" w:date="2025-01-07T14:54:43Z">
              <w:r>
                <w:rPr>
                  <w:rFonts w:hint="eastAsia"/>
                  <w:lang w:val="en-US" w:eastAsia="zh-CN"/>
                </w:rPr>
                <w:t>。</w:t>
              </w:r>
            </w:ins>
            <w:ins w:id="369" w:author="zhoujiansheng" w:date="2025-01-07T14:54:45Z">
              <w:r>
                <w:rPr>
                  <w:rFonts w:hint="eastAsia"/>
                  <w:lang w:val="en-US" w:eastAsia="zh-CN"/>
                </w:rPr>
                <w:t>若</w:t>
              </w:r>
            </w:ins>
            <w:ins w:id="370" w:author="zhoujiansheng" w:date="2025-01-07T14:54:46Z">
              <w:r>
                <w:rPr>
                  <w:rFonts w:hint="eastAsia"/>
                  <w:lang w:val="en-US" w:eastAsia="zh-CN"/>
                </w:rPr>
                <w:t>选择</w:t>
              </w:r>
            </w:ins>
            <w:ins w:id="371" w:author="zhoujiansheng" w:date="2025-01-07T14:54:48Z">
              <w:r>
                <w:rPr>
                  <w:rFonts w:hint="eastAsia"/>
                  <w:lang w:val="en-US" w:eastAsia="zh-CN"/>
                </w:rPr>
                <w:t>站点</w:t>
              </w:r>
            </w:ins>
            <w:ins w:id="372" w:author="zhoujiansheng" w:date="2025-01-07T14:54:49Z">
              <w:r>
                <w:rPr>
                  <w:rFonts w:hint="eastAsia"/>
                  <w:lang w:val="en-US" w:eastAsia="zh-CN"/>
                </w:rPr>
                <w:t>没有</w:t>
              </w:r>
            </w:ins>
            <w:ins w:id="373" w:author="zhoujiansheng" w:date="2025-01-07T14:54:51Z">
              <w:r>
                <w:rPr>
                  <w:rFonts w:hint="eastAsia"/>
                  <w:lang w:val="en-US" w:eastAsia="zh-CN"/>
                </w:rPr>
                <w:t>楼栋，</w:t>
              </w:r>
            </w:ins>
            <w:ins w:id="374" w:author="zhoujiansheng" w:date="2025-01-07T14:54:56Z">
              <w:r>
                <w:rPr>
                  <w:rFonts w:hint="eastAsia"/>
                  <w:lang w:val="en-US" w:eastAsia="zh-CN"/>
                </w:rPr>
                <w:t>隐藏</w:t>
              </w:r>
            </w:ins>
            <w:ins w:id="375" w:author="zhoujiansheng" w:date="2025-01-07T14:54:57Z">
              <w:r>
                <w:rPr>
                  <w:rFonts w:hint="eastAsia"/>
                  <w:lang w:val="en-US" w:eastAsia="zh-CN"/>
                </w:rPr>
                <w:t>该</w:t>
              </w:r>
            </w:ins>
            <w:ins w:id="376" w:author="zhoujiansheng" w:date="2025-01-07T14:54:59Z">
              <w:r>
                <w:rPr>
                  <w:rFonts w:hint="eastAsia"/>
                  <w:lang w:val="en-US" w:eastAsia="zh-CN"/>
                </w:rPr>
                <w:t>下拉</w:t>
              </w:r>
            </w:ins>
            <w:ins w:id="377" w:author="zhoujiansheng" w:date="2025-01-07T14:55:03Z">
              <w:r>
                <w:rPr>
                  <w:rFonts w:hint="eastAsia"/>
                  <w:lang w:val="en-US" w:eastAsia="zh-CN"/>
                </w:rPr>
                <w:t>选择</w:t>
              </w:r>
            </w:ins>
            <w:ins w:id="378" w:author="zhoujiansheng" w:date="2025-01-07T14:55:04Z">
              <w:r>
                <w:rPr>
                  <w:rFonts w:hint="eastAsia"/>
                  <w:lang w:val="en-US" w:eastAsia="zh-CN"/>
                </w:rPr>
                <w:t>框</w:t>
              </w:r>
            </w:ins>
            <w:ins w:id="379" w:author="zhoujiansheng" w:date="2025-01-07T14:55:05Z">
              <w:r>
                <w:rPr>
                  <w:rFonts w:hint="eastAsia"/>
                  <w:lang w:val="en-US" w:eastAsia="zh-CN"/>
                </w:rPr>
                <w:t>。</w:t>
              </w:r>
            </w:ins>
            <w:r>
              <w:rPr>
                <w:rFonts w:hint="eastAsia"/>
                <w:lang w:val="en-US" w:eastAsia="zh-CN"/>
              </w:rPr>
              <w:t>；</w:t>
            </w:r>
          </w:p>
          <w:p>
            <w:pPr>
              <w:numPr>
                <w:ilvl w:val="0"/>
                <w:numId w:val="11"/>
              </w:numPr>
              <w:rPr>
                <w:rFonts w:hint="default"/>
                <w:lang w:val="en-US" w:eastAsia="zh-CN"/>
              </w:rPr>
            </w:pPr>
            <w:r>
              <w:rPr>
                <w:rFonts w:hint="eastAsia"/>
                <w:lang w:val="en-US" w:eastAsia="zh-CN"/>
              </w:rPr>
              <w:t>删除右上角数据生效时间；</w:t>
            </w:r>
          </w:p>
          <w:p>
            <w:pPr>
              <w:numPr>
                <w:ilvl w:val="0"/>
                <w:numId w:val="11"/>
              </w:numPr>
              <w:rPr>
                <w:rFonts w:hint="default"/>
                <w:lang w:val="en-US" w:eastAsia="zh-CN"/>
              </w:rPr>
            </w:pPr>
            <w:r>
              <w:rPr>
                <w:rFonts w:hint="eastAsia"/>
                <w:lang w:val="en-US" w:eastAsia="zh-CN"/>
              </w:rPr>
              <w:t>删除气候条件；</w:t>
            </w:r>
          </w:p>
          <w:p>
            <w:pPr>
              <w:numPr>
                <w:ilvl w:val="0"/>
                <w:numId w:val="11"/>
              </w:numPr>
              <w:rPr>
                <w:rFonts w:hint="default"/>
                <w:lang w:val="en-US" w:eastAsia="zh-CN"/>
              </w:rPr>
            </w:pPr>
            <w:r>
              <w:rPr>
                <w:rFonts w:hint="eastAsia"/>
                <w:lang w:val="en-US" w:eastAsia="zh-CN"/>
              </w:rPr>
              <w:t>删除机房门常开板块下方的明细呈现；</w:t>
            </w:r>
          </w:p>
          <w:p>
            <w:pPr>
              <w:numPr>
                <w:ilvl w:val="0"/>
                <w:numId w:val="11"/>
              </w:numPr>
              <w:rPr>
                <w:rFonts w:hint="default"/>
                <w:lang w:val="en-US" w:eastAsia="zh-CN"/>
              </w:rPr>
            </w:pPr>
            <w:r>
              <w:rPr>
                <w:rFonts w:hint="eastAsia"/>
                <w:lang w:val="en-US" w:eastAsia="zh-CN"/>
              </w:rPr>
              <w:t>删除机房低温风险板块下方的明细呈现。</w:t>
            </w:r>
          </w:p>
          <w:p>
            <w:r>
              <w:drawing>
                <wp:inline distT="0" distB="0" distL="114300" distR="114300">
                  <wp:extent cx="6187440" cy="2839720"/>
                  <wp:effectExtent l="0" t="0" r="0" b="1016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8"/>
                          <a:stretch>
                            <a:fillRect/>
                          </a:stretch>
                        </pic:blipFill>
                        <pic:spPr>
                          <a:xfrm>
                            <a:off x="0" y="0"/>
                            <a:ext cx="6187440" cy="2839720"/>
                          </a:xfrm>
                          <a:prstGeom prst="rect">
                            <a:avLst/>
                          </a:prstGeom>
                          <a:noFill/>
                          <a:ln>
                            <a:noFill/>
                          </a:ln>
                        </pic:spPr>
                      </pic:pic>
                    </a:graphicData>
                  </a:graphic>
                </wp:inline>
              </w:drawing>
            </w:r>
          </w:p>
          <w:p>
            <w:pPr>
              <w:numPr>
                <w:ilvl w:val="0"/>
                <w:numId w:val="11"/>
              </w:numPr>
              <w:ind w:left="0" w:leftChars="0" w:firstLine="0" w:firstLineChars="0"/>
              <w:rPr>
                <w:rFonts w:hint="eastAsia"/>
                <w:lang w:val="en-US" w:eastAsia="zh-CN"/>
              </w:rPr>
            </w:pPr>
            <w:r>
              <w:rPr>
                <w:rFonts w:hint="eastAsia"/>
                <w:lang w:val="en-US" w:eastAsia="zh-CN"/>
              </w:rPr>
              <w:t>删除本月跳变次数；</w:t>
            </w:r>
          </w:p>
          <w:p>
            <w:pPr>
              <w:numPr>
                <w:ilvl w:val="0"/>
                <w:numId w:val="11"/>
              </w:numPr>
              <w:ind w:left="0" w:leftChars="0" w:firstLine="0" w:firstLineChars="0"/>
              <w:rPr>
                <w:rFonts w:hint="default"/>
                <w:lang w:val="en-US" w:eastAsia="zh-CN"/>
              </w:rPr>
            </w:pPr>
            <w:r>
              <w:rPr>
                <w:rFonts w:hint="eastAsia"/>
                <w:lang w:val="en-US" w:eastAsia="zh-CN"/>
              </w:rPr>
              <w:t>删除未确认能耗天数；</w:t>
            </w:r>
          </w:p>
          <w:p>
            <w:r>
              <w:drawing>
                <wp:inline distT="0" distB="0" distL="114300" distR="114300">
                  <wp:extent cx="6174105" cy="2820670"/>
                  <wp:effectExtent l="0" t="0" r="13335" b="139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9"/>
                          <a:stretch>
                            <a:fillRect/>
                          </a:stretch>
                        </pic:blipFill>
                        <pic:spPr>
                          <a:xfrm>
                            <a:off x="0" y="0"/>
                            <a:ext cx="6174105" cy="282067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8、删除PUE排名整个板块；</w:t>
            </w:r>
          </w:p>
          <w:p>
            <w:r>
              <w:drawing>
                <wp:inline distT="0" distB="0" distL="114300" distR="114300">
                  <wp:extent cx="6186805" cy="2800985"/>
                  <wp:effectExtent l="0" t="0" r="635" b="317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0"/>
                          <a:stretch>
                            <a:fillRect/>
                          </a:stretch>
                        </pic:blipFill>
                        <pic:spPr>
                          <a:xfrm>
                            <a:off x="0" y="0"/>
                            <a:ext cx="6186805" cy="280098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9、优化右侧站点选择的空间树的呈现方式。当前默认隐藏在最左侧的方式，过于隐蔽，导致客户多次提出无法切换站点的问题。</w:t>
            </w:r>
          </w:p>
          <w:p>
            <w:r>
              <w:drawing>
                <wp:inline distT="0" distB="0" distL="114300" distR="114300">
                  <wp:extent cx="6176010" cy="2629535"/>
                  <wp:effectExtent l="0" t="0" r="11430" b="698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41"/>
                          <a:stretch>
                            <a:fillRect/>
                          </a:stretch>
                        </pic:blipFill>
                        <pic:spPr>
                          <a:xfrm>
                            <a:off x="0" y="0"/>
                            <a:ext cx="6176010" cy="262953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10、通过菜单进入该页面，默认显示空间树的第一个通信机楼站点（当前默认显示空间树的第一个站点）。</w:t>
            </w:r>
          </w:p>
          <w:p>
            <w:pPr>
              <w:numPr>
                <w:ilvl w:val="0"/>
                <w:numId w:val="0"/>
              </w:numPr>
              <w:ind w:left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已评审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V版本，已部署省端环境均需更新</w:t>
            </w:r>
          </w:p>
        </w:tc>
      </w:tr>
    </w:tbl>
    <w:p>
      <w:pPr>
        <w:numPr>
          <w:ilvl w:val="0"/>
          <w:numId w:val="0"/>
        </w:numPr>
        <w:ind w:leftChars="0"/>
        <w:rPr>
          <w:rFonts w:hint="default"/>
          <w:lang w:val="en-US" w:eastAsia="zh-CN"/>
        </w:rPr>
      </w:pPr>
    </w:p>
    <w:p>
      <w:pPr>
        <w:pStyle w:val="3"/>
        <w:numPr>
          <w:ilvl w:val="1"/>
          <w:numId w:val="1"/>
        </w:numPr>
        <w:bidi w:val="0"/>
        <w:rPr>
          <w:rFonts w:hint="eastAsia"/>
          <w:lang w:val="en-US" w:eastAsia="zh-CN"/>
        </w:rPr>
      </w:pPr>
      <w:r>
        <w:rPr>
          <w:rFonts w:hint="eastAsia"/>
          <w:lang w:val="en-US" w:eastAsia="zh-CN"/>
        </w:rPr>
        <w:t>GEMC-YH-05-002 用电关系配置优化</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default" w:eastAsia="宋体"/>
                <w:sz w:val="22"/>
                <w:szCs w:val="22"/>
                <w:lang w:val="en-US" w:eastAsia="zh-CN"/>
              </w:rPr>
            </w:pPr>
            <w:r>
              <w:rPr>
                <w:rFonts w:hint="eastAsia"/>
                <w:sz w:val="22"/>
                <w:szCs w:val="22"/>
                <w:lang w:val="en-US" w:eastAsia="zh-CN"/>
              </w:rPr>
              <w:t>能耗管理</w:t>
            </w:r>
            <w:r>
              <w:rPr>
                <w:rFonts w:hint="eastAsia" w:eastAsia="宋体"/>
                <w:sz w:val="22"/>
                <w:szCs w:val="22"/>
                <w:lang w:val="en-US" w:eastAsia="zh-CN"/>
              </w:rPr>
              <w:t>——</w:t>
            </w:r>
            <w:r>
              <w:rPr>
                <w:rFonts w:hint="eastAsia"/>
                <w:sz w:val="22"/>
                <w:szCs w:val="22"/>
                <w:lang w:val="en-US" w:eastAsia="zh-CN"/>
              </w:rPr>
              <w:t>能耗配置——用电关系配置</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2025-04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eastAsia"/>
                <w:lang w:val="en-US" w:eastAsia="zh-CN"/>
              </w:rPr>
            </w:pPr>
            <w:r>
              <w:rPr>
                <w:rFonts w:hint="eastAsia"/>
                <w:b/>
                <w:bCs/>
                <w:lang w:val="en-US" w:eastAsia="zh-CN"/>
              </w:rPr>
              <w:t>优化内容</w:t>
            </w:r>
            <w:r>
              <w:rPr>
                <w:rFonts w:hint="eastAsia"/>
                <w:lang w:val="en-US" w:eastAsia="zh-CN"/>
              </w:rPr>
              <w:t>：用电关系配置，新增单站点/跨站点选项</w:t>
            </w:r>
          </w:p>
          <w:p>
            <w:pPr>
              <w:rPr>
                <w:rFonts w:hint="default"/>
                <w:lang w:val="en-US" w:eastAsia="zh-CN"/>
              </w:rPr>
            </w:pPr>
            <w:r>
              <w:rPr>
                <w:rFonts w:hint="eastAsia"/>
                <w:lang w:val="en-US" w:eastAsia="zh-CN"/>
              </w:rPr>
              <w:t>需求时间：2025-04-11</w:t>
            </w:r>
          </w:p>
          <w:p>
            <w:pPr>
              <w:rPr>
                <w:rFonts w:hint="default"/>
                <w:lang w:val="en-US" w:eastAsia="zh-CN"/>
              </w:rPr>
            </w:pPr>
            <w:r>
              <w:rPr>
                <w:rFonts w:hint="eastAsia"/>
                <w:b/>
                <w:bCs/>
                <w:lang w:val="en-US" w:eastAsia="zh-CN"/>
              </w:rPr>
              <w:t>背景说明</w:t>
            </w:r>
            <w:r>
              <w:rPr>
                <w:rFonts w:hint="eastAsia"/>
                <w:lang w:val="en-US" w:eastAsia="zh-CN"/>
              </w:rPr>
              <w:t>：当前用电关系配置，考虑到部分站点用电信息取自附近其他站点的情形，配置用电关系时会展示待配置站点或待配置机房所在区县的全量站点机房。区县站点过多时无法快速定位到对应站点或机房。</w:t>
            </w:r>
          </w:p>
          <w:p>
            <w:pPr>
              <w:rPr>
                <w:rFonts w:hint="eastAsia"/>
                <w:lang w:val="en-US" w:eastAsia="zh-CN"/>
              </w:rPr>
            </w:pPr>
          </w:p>
          <w:p>
            <w:pPr>
              <w:rPr>
                <w:rFonts w:hint="eastAsia"/>
                <w:lang w:val="en-US" w:eastAsia="zh-CN"/>
              </w:rPr>
            </w:pPr>
            <w:r>
              <w:rPr>
                <w:rFonts w:hint="eastAsia"/>
                <w:b/>
                <w:bCs/>
                <w:lang w:val="en-US" w:eastAsia="zh-CN"/>
              </w:rPr>
              <w:t>优化说明</w:t>
            </w:r>
            <w:r>
              <w:rPr>
                <w:rFonts w:hint="eastAsia"/>
                <w:lang w:val="en-US" w:eastAsia="zh-CN"/>
              </w:rPr>
              <w:t>：</w:t>
            </w:r>
          </w:p>
          <w:p>
            <w:pPr>
              <w:rPr>
                <w:rFonts w:hint="default"/>
                <w:lang w:val="en-US" w:eastAsia="zh-CN"/>
              </w:rPr>
            </w:pPr>
            <w:r>
              <w:rPr>
                <w:rFonts w:hint="eastAsia"/>
                <w:lang w:val="en-US" w:eastAsia="zh-CN"/>
              </w:rPr>
              <w:t>1、站点能耗公式配置：</w:t>
            </w:r>
          </w:p>
          <w:p>
            <w:pPr>
              <w:numPr>
                <w:ilvl w:val="0"/>
                <w:numId w:val="0"/>
              </w:numPr>
              <w:rPr>
                <w:rFonts w:hint="eastAsia"/>
                <w:lang w:val="en-US" w:eastAsia="zh-CN"/>
              </w:rPr>
            </w:pPr>
            <w:r>
              <w:rPr>
                <w:rFonts w:hint="eastAsia"/>
                <w:lang w:val="en-US" w:eastAsia="zh-CN"/>
              </w:rPr>
              <w:t>1.1在站点层级的用电关系配置页面，增加“当前站点/跨站点”选项。进入页面时默认选择当前站点。</w:t>
            </w:r>
          </w:p>
          <w:p>
            <w:pPr>
              <w:numPr>
                <w:ilvl w:val="0"/>
                <w:numId w:val="0"/>
              </w:numPr>
              <w:rPr>
                <w:rFonts w:hint="default"/>
                <w:lang w:val="en-US" w:eastAsia="zh-CN"/>
              </w:rPr>
            </w:pPr>
            <w:r>
              <w:rPr>
                <w:rFonts w:hint="eastAsia"/>
                <w:lang w:val="en-US" w:eastAsia="zh-CN"/>
              </w:rPr>
              <w:t>1.2选择当前站点时，下拉空间树只显示当前站点下的设备空间树；选择跨站点时，下拉空间树显示当前站点所在区县的全量站点。</w:t>
            </w:r>
          </w:p>
          <w:p>
            <w:pPr>
              <w:numPr>
                <w:ilvl w:val="0"/>
                <w:numId w:val="0"/>
              </w:numPr>
              <w:rPr>
                <w:rFonts w:hint="default"/>
                <w:lang w:val="en-US" w:eastAsia="zh-CN"/>
              </w:rPr>
            </w:pPr>
            <w:r>
              <w:rPr>
                <w:rFonts w:hint="eastAsia"/>
                <w:lang w:val="en-US" w:eastAsia="zh-CN"/>
              </w:rPr>
              <w:t>1.3进入用电关系配置，运算关系处的设备类型，默认选择以下设备类型：低压交流配电、低压直流配电、UPS配电、智能电表。删除默认设备类型，可查看全量设备。</w:t>
            </w:r>
          </w:p>
          <w:p>
            <w:pPr>
              <w:rPr>
                <w:rFonts w:hint="default"/>
                <w:lang w:val="en-US" w:eastAsia="zh-CN"/>
              </w:rPr>
            </w:pPr>
          </w:p>
          <w:p>
            <w:r>
              <w:drawing>
                <wp:inline distT="0" distB="0" distL="114300" distR="114300">
                  <wp:extent cx="6186805" cy="3444875"/>
                  <wp:effectExtent l="0" t="0" r="635" b="1460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2"/>
                          <a:stretch>
                            <a:fillRect/>
                          </a:stretch>
                        </pic:blipFill>
                        <pic:spPr>
                          <a:xfrm>
                            <a:off x="0" y="0"/>
                            <a:ext cx="6186805" cy="3444875"/>
                          </a:xfrm>
                          <a:prstGeom prst="rect">
                            <a:avLst/>
                          </a:prstGeom>
                          <a:noFill/>
                          <a:ln>
                            <a:noFill/>
                          </a:ln>
                        </pic:spPr>
                      </pic:pic>
                    </a:graphicData>
                  </a:graphic>
                </wp:inline>
              </w:drawing>
            </w:r>
          </w:p>
          <w:p>
            <w:r>
              <w:drawing>
                <wp:inline distT="0" distB="0" distL="114300" distR="114300">
                  <wp:extent cx="6186170" cy="3439795"/>
                  <wp:effectExtent l="0" t="0" r="1270" b="444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3"/>
                          <a:stretch>
                            <a:fillRect/>
                          </a:stretch>
                        </pic:blipFill>
                        <pic:spPr>
                          <a:xfrm>
                            <a:off x="0" y="0"/>
                            <a:ext cx="6186170" cy="3439795"/>
                          </a:xfrm>
                          <a:prstGeom prst="rect">
                            <a:avLst/>
                          </a:prstGeom>
                          <a:noFill/>
                          <a:ln>
                            <a:noFill/>
                          </a:ln>
                        </pic:spPr>
                      </pic:pic>
                    </a:graphicData>
                  </a:graphic>
                </wp:inline>
              </w:drawing>
            </w:r>
          </w:p>
          <w:p>
            <w:pPr>
              <w:rPr>
                <w:rFonts w:hint="eastAsia"/>
                <w:lang w:val="en-US" w:eastAsia="zh-CN"/>
              </w:rPr>
            </w:pPr>
            <w:r>
              <w:rPr>
                <w:rFonts w:hint="eastAsia"/>
                <w:lang w:val="en-US" w:eastAsia="zh-CN"/>
              </w:rPr>
              <w:t>2、机房能耗公式配置：</w:t>
            </w:r>
          </w:p>
          <w:p>
            <w:pPr>
              <w:numPr>
                <w:ilvl w:val="0"/>
                <w:numId w:val="0"/>
              </w:numPr>
              <w:rPr>
                <w:rFonts w:hint="eastAsia"/>
                <w:lang w:val="en-US" w:eastAsia="zh-CN"/>
              </w:rPr>
            </w:pPr>
            <w:r>
              <w:rPr>
                <w:rFonts w:hint="eastAsia"/>
                <w:lang w:val="en-US" w:eastAsia="zh-CN"/>
              </w:rPr>
              <w:t>2.1在机房层级的用电关系配置页面，增加“当前机房/跨机房”选项。进入页面时默认选择当前机房。</w:t>
            </w:r>
          </w:p>
          <w:p>
            <w:pPr>
              <w:numPr>
                <w:ilvl w:val="0"/>
                <w:numId w:val="0"/>
              </w:numPr>
              <w:rPr>
                <w:rFonts w:hint="default"/>
                <w:lang w:val="en-US" w:eastAsia="zh-CN"/>
              </w:rPr>
            </w:pPr>
            <w:r>
              <w:rPr>
                <w:rFonts w:hint="eastAsia"/>
                <w:lang w:val="en-US" w:eastAsia="zh-CN"/>
              </w:rPr>
              <w:t>1.2选择当前机房时，下拉空间树直接显示当前机房下的设备；选择跨机房时，下拉空间树显示当前机房所在站点全量机房设备。</w:t>
            </w:r>
          </w:p>
          <w:p>
            <w:pPr>
              <w:numPr>
                <w:ilvl w:val="0"/>
                <w:numId w:val="0"/>
              </w:numPr>
              <w:rPr>
                <w:rFonts w:hint="default"/>
                <w:lang w:val="en-US" w:eastAsia="zh-CN"/>
              </w:rPr>
            </w:pPr>
            <w:r>
              <w:rPr>
                <w:rFonts w:hint="eastAsia"/>
                <w:lang w:val="en-US" w:eastAsia="zh-CN"/>
              </w:rPr>
              <w:t>1.3进入用电关系配置，运算关系处的设备类型，默认选择以下设备类型：低压交流配电、低压直流配电、UPS配电、智能电表。删除默认设备类型，可查看全量设备。</w:t>
            </w:r>
          </w:p>
          <w:p>
            <w:r>
              <w:drawing>
                <wp:inline distT="0" distB="0" distL="114300" distR="114300">
                  <wp:extent cx="6186170" cy="3016885"/>
                  <wp:effectExtent l="0" t="0" r="1270" b="63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4"/>
                          <a:stretch>
                            <a:fillRect/>
                          </a:stretch>
                        </pic:blipFill>
                        <pic:spPr>
                          <a:xfrm>
                            <a:off x="0" y="0"/>
                            <a:ext cx="6186170" cy="3016885"/>
                          </a:xfrm>
                          <a:prstGeom prst="rect">
                            <a:avLst/>
                          </a:prstGeom>
                          <a:noFill/>
                          <a:ln>
                            <a:noFill/>
                          </a:ln>
                        </pic:spPr>
                      </pic:pic>
                    </a:graphicData>
                  </a:graphic>
                </wp:inline>
              </w:drawing>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eastAsia" w:eastAsia="宋体"/>
                <w:sz w:val="22"/>
                <w:szCs w:val="22"/>
                <w:lang w:eastAsia="zh-CN"/>
              </w:rPr>
            </w:pPr>
            <w:r>
              <w:rPr>
                <w:rFonts w:hint="eastAsia"/>
                <w:sz w:val="22"/>
                <w:szCs w:val="22"/>
                <w:lang w:val="en-US" w:eastAsia="zh-CN"/>
              </w:rPr>
              <w:t>高</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待评审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V版本省平台适用，DCIM不适用</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numPr>
          <w:ilvl w:val="1"/>
          <w:numId w:val="1"/>
        </w:numPr>
        <w:bidi w:val="0"/>
        <w:rPr>
          <w:rFonts w:hint="eastAsia"/>
          <w:lang w:val="en-US" w:eastAsia="zh-CN"/>
        </w:rPr>
      </w:pPr>
      <w:r>
        <w:rPr>
          <w:rFonts w:hint="eastAsia"/>
          <w:lang w:val="en-US" w:eastAsia="zh-CN"/>
        </w:rPr>
        <w:t>GEMC-YH-05-003 能耗自查验收首页新增待办</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eastAsia"/>
                <w:sz w:val="22"/>
                <w:szCs w:val="22"/>
                <w:lang w:val="en-US" w:eastAsia="zh-CN"/>
              </w:rPr>
            </w:pPr>
            <w:r>
              <w:rPr>
                <w:rFonts w:hint="eastAsia"/>
                <w:sz w:val="22"/>
                <w:szCs w:val="22"/>
                <w:lang w:val="en-US" w:eastAsia="zh-CN"/>
              </w:rPr>
              <w:t>能耗管理</w:t>
            </w:r>
            <w:r>
              <w:rPr>
                <w:rFonts w:hint="eastAsia" w:eastAsia="宋体"/>
                <w:sz w:val="22"/>
                <w:szCs w:val="22"/>
                <w:lang w:val="en-US" w:eastAsia="zh-CN"/>
              </w:rPr>
              <w:t>——</w:t>
            </w:r>
            <w:r>
              <w:rPr>
                <w:rFonts w:hint="eastAsia"/>
                <w:sz w:val="22"/>
                <w:szCs w:val="22"/>
                <w:lang w:val="en-US" w:eastAsia="zh-CN"/>
              </w:rPr>
              <w:t>能耗配置——能耗自查验收</w:t>
            </w:r>
          </w:p>
          <w:p>
            <w:pPr>
              <w:pStyle w:val="7"/>
              <w:rPr>
                <w:rFonts w:hint="default"/>
                <w:sz w:val="22"/>
                <w:szCs w:val="22"/>
                <w:lang w:val="en-US" w:eastAsia="zh-CN"/>
              </w:rPr>
            </w:pPr>
            <w:r>
              <w:rPr>
                <w:rFonts w:hint="eastAsia"/>
                <w:sz w:val="22"/>
                <w:szCs w:val="22"/>
                <w:lang w:val="en-US" w:eastAsia="zh-CN"/>
              </w:rPr>
              <w:t>综合监控——个人工作台——我的工单</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2025-05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eastAsia"/>
                <w:lang w:val="en-US" w:eastAsia="zh-CN"/>
              </w:rPr>
            </w:pPr>
            <w:r>
              <w:rPr>
                <w:rFonts w:hint="eastAsia"/>
                <w:lang w:val="en-US" w:eastAsia="zh-CN"/>
              </w:rPr>
              <w:t>需求时间：2025-05-14</w:t>
            </w:r>
          </w:p>
          <w:p>
            <w:pPr>
              <w:rPr>
                <w:rFonts w:hint="default"/>
                <w:lang w:val="en-US" w:eastAsia="zh-CN"/>
              </w:rPr>
            </w:pPr>
          </w:p>
          <w:p>
            <w:pPr>
              <w:rPr>
                <w:rFonts w:hint="default"/>
                <w:lang w:val="en-US" w:eastAsia="zh-CN"/>
              </w:rPr>
            </w:pPr>
            <w:r>
              <w:rPr>
                <w:rFonts w:hint="eastAsia"/>
                <w:b/>
                <w:bCs/>
                <w:lang w:val="en-US" w:eastAsia="zh-CN"/>
              </w:rPr>
              <w:t>优化内容</w:t>
            </w:r>
            <w:r>
              <w:rPr>
                <w:rFonts w:hint="eastAsia"/>
                <w:lang w:val="en-US" w:eastAsia="zh-CN"/>
              </w:rPr>
              <w:t>：能耗自查验收--自查验收明细tab中的站点确认，选择对应省公司审批人提交后，相应审批工单在审批人的个人工作台的“我的工单”板块，可以查看到待办工单。</w:t>
            </w:r>
          </w:p>
          <w:p>
            <w:r>
              <w:drawing>
                <wp:inline distT="0" distB="0" distL="114300" distR="114300">
                  <wp:extent cx="6188710" cy="2266950"/>
                  <wp:effectExtent l="0" t="0" r="13970" b="381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5"/>
                          <a:stretch>
                            <a:fillRect/>
                          </a:stretch>
                        </pic:blipFill>
                        <pic:spPr>
                          <a:xfrm>
                            <a:off x="0" y="0"/>
                            <a:ext cx="6188710" cy="2266950"/>
                          </a:xfrm>
                          <a:prstGeom prst="rect">
                            <a:avLst/>
                          </a:prstGeom>
                          <a:noFill/>
                          <a:ln>
                            <a:noFill/>
                          </a:ln>
                        </pic:spPr>
                      </pic:pic>
                    </a:graphicData>
                  </a:graphic>
                </wp:inline>
              </w:drawing>
            </w:r>
          </w:p>
          <w:p>
            <w:pPr>
              <w:rPr>
                <w:rFonts w:hint="default"/>
                <w:lang w:val="en-US" w:eastAsia="zh-CN"/>
              </w:rPr>
            </w:pPr>
            <w:r>
              <w:rPr>
                <w:rFonts w:hint="eastAsia"/>
                <w:b/>
                <w:bCs/>
                <w:lang w:val="en-US" w:eastAsia="zh-CN"/>
              </w:rPr>
              <w:t>优化说明</w:t>
            </w:r>
            <w:r>
              <w:rPr>
                <w:rFonts w:hint="eastAsia"/>
                <w:lang w:val="en-US" w:eastAsia="zh-CN"/>
              </w:rPr>
              <w:t>：</w:t>
            </w:r>
          </w:p>
          <w:p>
            <w:pPr>
              <w:numPr>
                <w:ilvl w:val="0"/>
                <w:numId w:val="12"/>
              </w:numPr>
              <w:rPr>
                <w:rFonts w:hint="eastAsia"/>
                <w:lang w:val="en-US" w:eastAsia="zh-CN"/>
              </w:rPr>
            </w:pPr>
            <w:r>
              <w:rPr>
                <w:rFonts w:hint="eastAsia"/>
                <w:lang w:val="en-US" w:eastAsia="zh-CN"/>
              </w:rPr>
              <w:t>个人工作台我的工单板块中，待办工单号（</w:t>
            </w:r>
            <w:r>
              <w:rPr>
                <w:rFonts w:hint="eastAsia"/>
                <w:highlight w:val="yellow"/>
                <w:lang w:val="en-US" w:eastAsia="zh-CN"/>
              </w:rPr>
              <w:t>当前并未使用业务工单创建时的工单号，这个得调整。有自己业务工单号的，这里显示业务工单号，比如入网验收</w:t>
            </w:r>
            <w:r>
              <w:rPr>
                <w:rFonts w:hint="eastAsia"/>
                <w:lang w:val="en-US" w:eastAsia="zh-CN"/>
              </w:rPr>
              <w:t>）根据自查验收审批工单发起时间自动生成，格式yyyy-mm-dd-xxx，如20250514001，前面显示日期，后三位显示当天工单序号。</w:t>
            </w:r>
          </w:p>
          <w:p>
            <w:pPr>
              <w:numPr>
                <w:ilvl w:val="0"/>
                <w:numId w:val="12"/>
              </w:numPr>
              <w:rPr>
                <w:rFonts w:hint="default"/>
                <w:lang w:val="en-US" w:eastAsia="zh-CN"/>
              </w:rPr>
            </w:pPr>
            <w:r>
              <w:rPr>
                <w:rFonts w:hint="eastAsia"/>
                <w:lang w:val="en-US" w:eastAsia="zh-CN"/>
              </w:rPr>
              <w:t>单击工单号，跳转到能耗自查验收--自查验收明细tab，同时带入工单对应的站点信息，下方列表显示待审批站点信息。</w:t>
            </w:r>
          </w:p>
          <w:p>
            <w:pPr>
              <w:rPr>
                <w:rFonts w:hint="eastAsia"/>
                <w:lang w:val="en-US" w:eastAsia="zh-CN"/>
              </w:rPr>
            </w:pPr>
            <w:r>
              <w:drawing>
                <wp:inline distT="0" distB="0" distL="114300" distR="114300">
                  <wp:extent cx="6182995" cy="2527935"/>
                  <wp:effectExtent l="0" t="0" r="4445" b="190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6"/>
                          <a:stretch>
                            <a:fillRect/>
                          </a:stretch>
                        </pic:blipFill>
                        <pic:spPr>
                          <a:xfrm>
                            <a:off x="0" y="0"/>
                            <a:ext cx="6182995" cy="2527935"/>
                          </a:xfrm>
                          <a:prstGeom prst="rect">
                            <a:avLst/>
                          </a:prstGeom>
                          <a:noFill/>
                          <a:ln>
                            <a:noFill/>
                          </a:ln>
                        </pic:spPr>
                      </pic:pic>
                    </a:graphicData>
                  </a:graphic>
                </wp:inline>
              </w:drawing>
            </w:r>
          </w:p>
          <w:p>
            <w:pPr>
              <w:rPr>
                <w:rFonts w:hint="default"/>
                <w:lang w:val="en-US" w:eastAsia="zh-CN"/>
              </w:rPr>
            </w:pPr>
            <w:r>
              <w:drawing>
                <wp:inline distT="0" distB="0" distL="114300" distR="114300">
                  <wp:extent cx="6184900" cy="2873375"/>
                  <wp:effectExtent l="0" t="0" r="2540"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7"/>
                          <a:stretch>
                            <a:fillRect/>
                          </a:stretch>
                        </pic:blipFill>
                        <pic:spPr>
                          <a:xfrm>
                            <a:off x="0" y="0"/>
                            <a:ext cx="6184900" cy="2873375"/>
                          </a:xfrm>
                          <a:prstGeom prst="rect">
                            <a:avLst/>
                          </a:prstGeom>
                          <a:noFill/>
                          <a:ln>
                            <a:noFill/>
                          </a:ln>
                        </pic:spPr>
                      </pic:pic>
                    </a:graphicData>
                  </a:graphic>
                </wp:inline>
              </w:drawing>
            </w:r>
          </w:p>
          <w:p/>
          <w:p>
            <w:pPr>
              <w:rPr>
                <w:rFonts w:hint="default" w:eastAsia="宋体"/>
                <w:lang w:val="en-US" w:eastAsia="zh-CN"/>
              </w:rPr>
            </w:pPr>
            <w:r>
              <w:rPr>
                <w:rFonts w:hint="eastAsia"/>
                <w:b/>
                <w:bCs/>
                <w:lang w:val="en-US" w:eastAsia="zh-CN"/>
              </w:rPr>
              <w:t>权限说明</w:t>
            </w:r>
            <w:r>
              <w:rPr>
                <w:rFonts w:hint="eastAsia"/>
                <w:lang w:val="en-US" w:eastAsia="zh-CN"/>
              </w:rPr>
              <w:t>：</w:t>
            </w:r>
          </w:p>
          <w:p>
            <w:pPr>
              <w:rPr>
                <w:rFonts w:hint="default" w:eastAsia="宋体"/>
                <w:lang w:val="en-US" w:eastAsia="zh-CN"/>
              </w:rPr>
            </w:pPr>
            <w:r>
              <w:rPr>
                <w:rFonts w:hint="eastAsia"/>
                <w:lang w:val="en-US" w:eastAsia="zh-CN"/>
              </w:rPr>
              <w:t>本次优化不涉及功能权限变更。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eastAsia" w:eastAsia="宋体"/>
                <w:sz w:val="22"/>
                <w:szCs w:val="22"/>
                <w:lang w:eastAsia="zh-CN"/>
              </w:rPr>
            </w:pPr>
            <w:r>
              <w:rPr>
                <w:rFonts w:hint="eastAsia"/>
                <w:sz w:val="22"/>
                <w:szCs w:val="22"/>
                <w:lang w:val="en-US" w:eastAsia="zh-CN"/>
              </w:rPr>
              <w:t>高</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已评审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color w:val="FF0000"/>
                <w:sz w:val="22"/>
                <w:szCs w:val="22"/>
                <w:lang w:val="en-US" w:eastAsia="zh-CN"/>
              </w:rPr>
              <w:t>V版本省平台通用，DCIM不适用。</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widowControl w:val="0"/>
        <w:numPr>
          <w:ilvl w:val="0"/>
          <w:numId w:val="0"/>
        </w:numPr>
        <w:spacing w:before="20" w:beforeLines="20" w:after="20" w:afterLines="20" w:line="288" w:lineRule="auto"/>
        <w:jc w:val="both"/>
        <w:rPr>
          <w:rFonts w:hint="default"/>
          <w:lang w:val="en-US" w:eastAsia="zh-CN"/>
        </w:rPr>
        <w:sectPr>
          <w:pgSz w:w="11906" w:h="16838"/>
          <w:pgMar w:top="1417" w:right="1083" w:bottom="1417" w:left="1083" w:header="851" w:footer="992" w:gutter="0"/>
          <w:cols w:space="425" w:num="1"/>
          <w:docGrid w:type="lines" w:linePitch="312" w:charSpace="0"/>
        </w:sectPr>
      </w:pPr>
    </w:p>
    <w:p>
      <w:pPr>
        <w:pStyle w:val="2"/>
        <w:numPr>
          <w:ilvl w:val="0"/>
          <w:numId w:val="1"/>
        </w:numPr>
        <w:bidi w:val="0"/>
        <w:ind w:left="0" w:leftChars="0" w:firstLine="0" w:firstLineChars="0"/>
        <w:rPr>
          <w:rFonts w:hint="eastAsia"/>
          <w:lang w:val="en-US" w:eastAsia="zh-CN"/>
        </w:rPr>
      </w:pPr>
      <w:r>
        <w:rPr>
          <w:rFonts w:hint="eastAsia"/>
          <w:lang w:val="en-US" w:eastAsia="zh-CN"/>
        </w:rPr>
        <w:t>系统管理</w:t>
      </w:r>
    </w:p>
    <w:p>
      <w:pPr>
        <w:pStyle w:val="3"/>
        <w:numPr>
          <w:ilvl w:val="1"/>
          <w:numId w:val="1"/>
        </w:numPr>
        <w:bidi w:val="0"/>
        <w:rPr>
          <w:rFonts w:hint="eastAsia"/>
          <w:lang w:val="en-US" w:eastAsia="zh-CN"/>
        </w:rPr>
      </w:pPr>
      <w:r>
        <w:rPr>
          <w:rFonts w:hint="eastAsia"/>
          <w:lang w:val="en-US" w:eastAsia="zh-CN"/>
        </w:rPr>
        <w:t>GEMC-RD-06-001 通知公告</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default" w:eastAsia="宋体"/>
                <w:sz w:val="22"/>
                <w:szCs w:val="22"/>
                <w:lang w:val="en-US" w:eastAsia="zh-CN"/>
              </w:rPr>
            </w:pPr>
            <w:r>
              <w:rPr>
                <w:rFonts w:hint="eastAsia"/>
                <w:sz w:val="22"/>
                <w:szCs w:val="22"/>
                <w:lang w:val="en-US" w:eastAsia="zh-CN"/>
              </w:rPr>
              <w:t>系统管理--日志管理--通知管理</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GEMC1.0.1.0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需求时间：2025-01-09</w:t>
            </w:r>
          </w:p>
          <w:p>
            <w:pPr>
              <w:rPr>
                <w:rFonts w:hint="default"/>
                <w:lang w:val="en-US" w:eastAsia="zh-CN"/>
              </w:rPr>
            </w:pPr>
            <w:r>
              <w:rPr>
                <w:rFonts w:hint="eastAsia"/>
                <w:b/>
                <w:bCs/>
                <w:lang w:val="en-US" w:eastAsia="zh-CN"/>
              </w:rPr>
              <w:t>需求背景</w:t>
            </w:r>
            <w:r>
              <w:rPr>
                <w:rFonts w:hint="eastAsia"/>
                <w:lang w:val="en-US" w:eastAsia="zh-CN"/>
              </w:rPr>
              <w:t>：系统上线新功能或存量功能优化上线，缺少与用户同步信息的窗口，导致系统做了大量更新，用户无感知，系统新上线功能，无法及时告知客户、无法进行简单的功能说明、无法引导客户使用新功能。对内而言，版本上线的内容及优化的记录在工作台无法查询，无法追溯，对系统的迭代过程无感知。</w:t>
            </w:r>
          </w:p>
          <w:p>
            <w:pPr>
              <w:rPr>
                <w:rFonts w:hint="eastAsia"/>
                <w:lang w:val="en-US" w:eastAsia="zh-CN"/>
              </w:rPr>
            </w:pPr>
          </w:p>
          <w:p>
            <w:pPr>
              <w:rPr>
                <w:rFonts w:hint="eastAsia"/>
                <w:lang w:val="en-US" w:eastAsia="zh-CN"/>
              </w:rPr>
            </w:pPr>
            <w:r>
              <w:rPr>
                <w:rFonts w:hint="eastAsia"/>
                <w:b/>
                <w:bCs/>
                <w:lang w:val="en-US" w:eastAsia="zh-CN"/>
              </w:rPr>
              <w:t>需求内容</w:t>
            </w:r>
            <w:r>
              <w:rPr>
                <w:rFonts w:hint="eastAsia"/>
                <w:lang w:val="en-US" w:eastAsia="zh-CN"/>
              </w:rPr>
              <w:t>：</w:t>
            </w:r>
          </w:p>
          <w:p>
            <w:pPr>
              <w:rPr>
                <w:rFonts w:hint="default"/>
                <w:b/>
                <w:bCs/>
                <w:lang w:val="en-US" w:eastAsia="zh-CN"/>
              </w:rPr>
            </w:pPr>
            <w:r>
              <w:rPr>
                <w:rFonts w:hint="eastAsia"/>
                <w:b/>
                <w:bCs/>
                <w:lang w:val="en-US" w:eastAsia="zh-CN"/>
              </w:rPr>
              <w:t>1、新增通知公告管理页面</w:t>
            </w:r>
          </w:p>
          <w:p>
            <w:pPr>
              <w:rPr>
                <w:rFonts w:hint="default"/>
                <w:lang w:val="en-US" w:eastAsia="zh-CN"/>
              </w:rPr>
            </w:pPr>
            <w:r>
              <w:rPr>
                <w:rFonts w:hint="eastAsia"/>
                <w:lang w:val="en-US" w:eastAsia="zh-CN"/>
              </w:rPr>
              <w:t>在系统管理——日志管理处新增功能菜单“通知管理”。通知管理页面，可以新建、编辑、删除通知公告。</w:t>
            </w:r>
          </w:p>
          <w:p>
            <w:pPr>
              <w:rPr>
                <w:rFonts w:hint="default"/>
                <w:b/>
                <w:bCs/>
                <w:lang w:val="en-US" w:eastAsia="zh-CN"/>
              </w:rPr>
            </w:pPr>
            <w:r>
              <w:rPr>
                <w:rFonts w:hint="eastAsia"/>
                <w:b/>
                <w:bCs/>
                <w:lang w:val="en-US" w:eastAsia="zh-CN"/>
              </w:rPr>
              <w:t>1.1通知公告新增</w:t>
            </w:r>
          </w:p>
          <w:p>
            <w:pPr>
              <w:rPr>
                <w:rFonts w:hint="eastAsia"/>
                <w:lang w:val="en-US" w:eastAsia="zh-CN"/>
              </w:rPr>
            </w:pPr>
            <w:r>
              <w:rPr>
                <w:rFonts w:hint="eastAsia"/>
                <w:lang w:val="en-US" w:eastAsia="zh-CN"/>
              </w:rPr>
              <w:t>点击新增，创建新的通知公告信息。</w:t>
            </w:r>
          </w:p>
          <w:tbl>
            <w:tblPr>
              <w:tblStyle w:val="10"/>
              <w:tblW w:w="9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4"/>
              <w:gridCol w:w="1488"/>
              <w:gridCol w:w="6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shd w:val="clear" w:color="auto" w:fill="00B0F0"/>
                </w:tcPr>
                <w:p>
                  <w:pPr>
                    <w:jc w:val="center"/>
                    <w:rPr>
                      <w:rFonts w:hint="default"/>
                      <w:b/>
                      <w:bCs/>
                      <w:vertAlign w:val="baseline"/>
                      <w:lang w:val="en-US" w:eastAsia="zh-CN"/>
                    </w:rPr>
                  </w:pPr>
                  <w:bookmarkStart w:id="3" w:name="OLE_LINK1"/>
                  <w:r>
                    <w:rPr>
                      <w:rFonts w:hint="eastAsia"/>
                      <w:b/>
                      <w:bCs/>
                      <w:vertAlign w:val="baseline"/>
                      <w:lang w:val="en-US" w:eastAsia="zh-CN"/>
                    </w:rPr>
                    <w:t>字段</w:t>
                  </w:r>
                </w:p>
              </w:tc>
              <w:tc>
                <w:tcPr>
                  <w:tcW w:w="1488" w:type="dxa"/>
                  <w:shd w:val="clear" w:color="auto" w:fill="00B0F0"/>
                </w:tcPr>
                <w:p>
                  <w:pPr>
                    <w:jc w:val="center"/>
                    <w:rPr>
                      <w:rFonts w:hint="default"/>
                      <w:b/>
                      <w:bCs/>
                      <w:vertAlign w:val="baseline"/>
                      <w:lang w:val="en-US" w:eastAsia="zh-CN"/>
                    </w:rPr>
                  </w:pPr>
                  <w:r>
                    <w:rPr>
                      <w:rFonts w:hint="eastAsia"/>
                      <w:b/>
                      <w:bCs/>
                      <w:vertAlign w:val="baseline"/>
                      <w:lang w:val="en-US" w:eastAsia="zh-CN"/>
                    </w:rPr>
                    <w:t>约束</w:t>
                  </w:r>
                </w:p>
              </w:tc>
              <w:tc>
                <w:tcPr>
                  <w:tcW w:w="6494" w:type="dxa"/>
                  <w:shd w:val="clear" w:color="auto" w:fill="00B0F0"/>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eastAsia="zh-CN"/>
                    </w:rPr>
                  </w:pPr>
                  <w:r>
                    <w:rPr>
                      <w:rFonts w:hint="eastAsia"/>
                      <w:vertAlign w:val="baseline"/>
                      <w:lang w:val="en-US" w:eastAsia="zh-CN"/>
                    </w:rPr>
                    <w:t>标题</w:t>
                  </w:r>
                </w:p>
              </w:tc>
              <w:tc>
                <w:tcPr>
                  <w:tcW w:w="1488" w:type="dxa"/>
                </w:tcPr>
                <w:p>
                  <w:pPr>
                    <w:rPr>
                      <w:rFonts w:hint="default"/>
                      <w:vertAlign w:val="baseline"/>
                      <w:lang w:val="en-US" w:eastAsia="zh-CN"/>
                    </w:rPr>
                  </w:pPr>
                  <w:r>
                    <w:rPr>
                      <w:rFonts w:hint="eastAsia"/>
                      <w:vertAlign w:val="baseline"/>
                      <w:lang w:val="en-US" w:eastAsia="zh-CN"/>
                    </w:rPr>
                    <w:t>必填</w:t>
                  </w:r>
                </w:p>
              </w:tc>
              <w:tc>
                <w:tcPr>
                  <w:tcW w:w="6494" w:type="dxa"/>
                </w:tcPr>
                <w:p>
                  <w:pPr>
                    <w:rPr>
                      <w:rFonts w:hint="default"/>
                      <w:vertAlign w:val="baseline"/>
                      <w:lang w:val="en-US" w:eastAsia="zh-CN"/>
                    </w:rPr>
                  </w:pPr>
                  <w:r>
                    <w:rPr>
                      <w:rFonts w:hint="eastAsia"/>
                      <w:vertAlign w:val="baseline"/>
                      <w:lang w:val="en-US" w:eastAsia="zh-CN"/>
                    </w:rPr>
                    <w:t>填写通知公告标题，字数不超过30个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eastAsia="zh-CN"/>
                    </w:rPr>
                  </w:pPr>
                  <w:r>
                    <w:rPr>
                      <w:rFonts w:hint="eastAsia"/>
                      <w:vertAlign w:val="baseline"/>
                      <w:lang w:val="en-US" w:eastAsia="zh-CN"/>
                    </w:rPr>
                    <w:t>类型</w:t>
                  </w:r>
                </w:p>
              </w:tc>
              <w:tc>
                <w:tcPr>
                  <w:tcW w:w="1488" w:type="dxa"/>
                </w:tcPr>
                <w:p>
                  <w:pPr>
                    <w:rPr>
                      <w:rFonts w:hint="default"/>
                      <w:vertAlign w:val="baseline"/>
                      <w:lang w:val="en-US" w:eastAsia="zh-CN"/>
                    </w:rPr>
                  </w:pPr>
                  <w:r>
                    <w:rPr>
                      <w:rFonts w:hint="eastAsia"/>
                      <w:vertAlign w:val="baseline"/>
                      <w:lang w:val="en-US" w:eastAsia="zh-CN"/>
                    </w:rPr>
                    <w:t>必填</w:t>
                  </w:r>
                </w:p>
              </w:tc>
              <w:tc>
                <w:tcPr>
                  <w:tcW w:w="6494" w:type="dxa"/>
                </w:tcPr>
                <w:p>
                  <w:pPr>
                    <w:rPr>
                      <w:rFonts w:hint="default"/>
                      <w:vertAlign w:val="baseline"/>
                      <w:lang w:val="en-US" w:eastAsia="zh-CN"/>
                    </w:rPr>
                  </w:pPr>
                  <w:r>
                    <w:rPr>
                      <w:rFonts w:hint="eastAsia"/>
                      <w:vertAlign w:val="baseline"/>
                      <w:lang w:val="en-US" w:eastAsia="zh-CN"/>
                    </w:rPr>
                    <w:t>枚举，下拉选择：系统升级/功能上线/问题修复/维护公告。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eastAsia="zh-CN"/>
                    </w:rPr>
                  </w:pPr>
                  <w:r>
                    <w:rPr>
                      <w:rFonts w:hint="eastAsia"/>
                      <w:vertAlign w:val="baseline"/>
                      <w:lang w:val="en-US" w:eastAsia="zh-CN"/>
                    </w:rPr>
                    <w:t>正文</w:t>
                  </w:r>
                </w:p>
              </w:tc>
              <w:tc>
                <w:tcPr>
                  <w:tcW w:w="1488" w:type="dxa"/>
                </w:tcPr>
                <w:p>
                  <w:pPr>
                    <w:rPr>
                      <w:rFonts w:hint="default"/>
                      <w:vertAlign w:val="baseline"/>
                      <w:lang w:val="en-US" w:eastAsia="zh-CN"/>
                    </w:rPr>
                  </w:pPr>
                  <w:r>
                    <w:rPr>
                      <w:rFonts w:hint="eastAsia"/>
                      <w:vertAlign w:val="baseline"/>
                      <w:lang w:val="en-US" w:eastAsia="zh-CN"/>
                    </w:rPr>
                    <w:t>必填</w:t>
                  </w:r>
                </w:p>
              </w:tc>
              <w:tc>
                <w:tcPr>
                  <w:tcW w:w="6494" w:type="dxa"/>
                </w:tcPr>
                <w:p>
                  <w:pPr>
                    <w:rPr>
                      <w:rFonts w:hint="default"/>
                      <w:vertAlign w:val="baseline"/>
                      <w:lang w:val="en-US" w:eastAsia="zh-CN"/>
                    </w:rPr>
                  </w:pPr>
                  <w:r>
                    <w:rPr>
                      <w:rFonts w:hint="eastAsia"/>
                      <w:vertAlign w:val="baseline"/>
                      <w:lang w:val="en-US" w:eastAsia="zh-CN"/>
                    </w:rPr>
                    <w:t>填写本次通知公告的内容，字数不超过5000个。正文内容支持简单的编辑，如加粗、下划线、斜体、编号、字体大小、字体类型等。参考新建邮件。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eastAsia="zh-CN"/>
                    </w:rPr>
                  </w:pPr>
                  <w:r>
                    <w:rPr>
                      <w:rFonts w:hint="eastAsia"/>
                      <w:vertAlign w:val="baseline"/>
                      <w:lang w:val="en-US" w:eastAsia="zh-CN"/>
                    </w:rPr>
                    <w:t>附件</w:t>
                  </w:r>
                </w:p>
              </w:tc>
              <w:tc>
                <w:tcPr>
                  <w:tcW w:w="1488" w:type="dxa"/>
                </w:tcPr>
                <w:p>
                  <w:pPr>
                    <w:rPr>
                      <w:rFonts w:hint="default"/>
                      <w:vertAlign w:val="baseline"/>
                      <w:lang w:val="en-US" w:eastAsia="zh-CN"/>
                    </w:rPr>
                  </w:pPr>
                  <w:r>
                    <w:rPr>
                      <w:rFonts w:hint="eastAsia"/>
                      <w:vertAlign w:val="baseline"/>
                      <w:lang w:val="en-US" w:eastAsia="zh-CN"/>
                    </w:rPr>
                    <w:t>非必填</w:t>
                  </w:r>
                </w:p>
              </w:tc>
              <w:tc>
                <w:tcPr>
                  <w:tcW w:w="6494" w:type="dxa"/>
                </w:tcPr>
                <w:p>
                  <w:pPr>
                    <w:rPr>
                      <w:rFonts w:hint="default"/>
                      <w:vertAlign w:val="baseline"/>
                      <w:lang w:val="en-US" w:eastAsia="zh-CN"/>
                    </w:rPr>
                  </w:pPr>
                  <w:r>
                    <w:rPr>
                      <w:rFonts w:hint="eastAsia"/>
                      <w:vertAlign w:val="baseline"/>
                      <w:lang w:val="en-US" w:eastAsia="zh-CN"/>
                    </w:rPr>
                    <w:t>可以上传附件，单个附件大小不超过20M，数量不超过5个。允许上传文件格式：doc/docx/xls/xlsx/pdf/ppt/pptx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4" w:type="dxa"/>
                </w:tcPr>
                <w:p>
                  <w:pPr>
                    <w:rPr>
                      <w:rFonts w:hint="default"/>
                      <w:vertAlign w:val="baseline"/>
                      <w:lang w:val="en-US" w:eastAsia="zh-CN"/>
                    </w:rPr>
                  </w:pPr>
                  <w:r>
                    <w:rPr>
                      <w:rFonts w:hint="eastAsia"/>
                      <w:vertAlign w:val="baseline"/>
                      <w:lang w:val="en-US" w:eastAsia="zh-CN"/>
                    </w:rPr>
                    <w:t>创建人</w:t>
                  </w:r>
                </w:p>
              </w:tc>
              <w:tc>
                <w:tcPr>
                  <w:tcW w:w="1488" w:type="dxa"/>
                </w:tcPr>
                <w:p>
                  <w:pPr>
                    <w:rPr>
                      <w:rFonts w:hint="default"/>
                      <w:vertAlign w:val="baseline"/>
                      <w:lang w:val="en-US" w:eastAsia="zh-CN"/>
                    </w:rPr>
                  </w:pPr>
                  <w:r>
                    <w:rPr>
                      <w:rFonts w:hint="eastAsia"/>
                      <w:vertAlign w:val="baseline"/>
                      <w:lang w:val="en-US" w:eastAsia="zh-CN"/>
                    </w:rPr>
                    <w:t>必填</w:t>
                  </w:r>
                </w:p>
              </w:tc>
              <w:tc>
                <w:tcPr>
                  <w:tcW w:w="6494" w:type="dxa"/>
                </w:tcPr>
                <w:p>
                  <w:pPr>
                    <w:rPr>
                      <w:rFonts w:hint="default"/>
                      <w:vertAlign w:val="baseline"/>
                      <w:lang w:val="en-US" w:eastAsia="zh-CN"/>
                    </w:rPr>
                  </w:pPr>
                  <w:r>
                    <w:rPr>
                      <w:rFonts w:hint="eastAsia"/>
                      <w:vertAlign w:val="baseline"/>
                      <w:lang w:val="en-US" w:eastAsia="zh-CN"/>
                    </w:rPr>
                    <w:t>填写通知发布人姓名</w:t>
                  </w:r>
                </w:p>
              </w:tc>
            </w:tr>
            <w:bookmarkEnd w:id="3"/>
          </w:tbl>
          <w:p>
            <w:pPr>
              <w:rPr>
                <w:rFonts w:hint="default"/>
                <w:lang w:val="en-US" w:eastAsia="zh-CN"/>
              </w:rPr>
            </w:pPr>
            <w:r>
              <w:rPr>
                <w:rFonts w:hint="eastAsia"/>
                <w:lang w:val="en-US" w:eastAsia="zh-CN"/>
              </w:rPr>
              <w:t>新建通知公告内容可以选择保存和发布。选择保存，通知内容不发布，仅在通知管理页面呈现。选择发布，通知内容在首页通知公告板块显示。</w:t>
            </w:r>
          </w:p>
          <w:p>
            <w:pPr>
              <w:rPr>
                <w:rFonts w:hint="default"/>
                <w:b/>
                <w:bCs/>
                <w:lang w:val="en-US" w:eastAsia="zh-CN"/>
              </w:rPr>
            </w:pPr>
            <w:r>
              <w:rPr>
                <w:rFonts w:hint="eastAsia"/>
                <w:b/>
                <w:bCs/>
                <w:lang w:val="en-US" w:eastAsia="zh-CN"/>
              </w:rPr>
              <w:t>1.2通知公告管理</w:t>
            </w:r>
          </w:p>
          <w:p>
            <w:pPr>
              <w:rPr>
                <w:rFonts w:hint="eastAsia"/>
                <w:lang w:val="en-US" w:eastAsia="zh-CN"/>
              </w:rPr>
            </w:pPr>
            <w:r>
              <w:rPr>
                <w:rFonts w:hint="eastAsia"/>
                <w:lang w:val="en-US" w:eastAsia="zh-CN"/>
              </w:rPr>
              <w:t>通知管理页面支持按标题的模糊查找；</w:t>
            </w:r>
          </w:p>
          <w:p>
            <w:pPr>
              <w:rPr>
                <w:rFonts w:hint="eastAsia"/>
                <w:lang w:val="en-US" w:eastAsia="zh-CN"/>
              </w:rPr>
            </w:pPr>
            <w:r>
              <w:rPr>
                <w:rFonts w:hint="eastAsia"/>
                <w:lang w:val="en-US" w:eastAsia="zh-CN"/>
              </w:rPr>
              <w:t>已创建通知（包括保存和已发布的）以列表的形式管理呈现。</w:t>
            </w:r>
          </w:p>
          <w:tbl>
            <w:tblPr>
              <w:tblStyle w:val="10"/>
              <w:tblW w:w="9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4"/>
              <w:gridCol w:w="7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shd w:val="clear" w:color="auto" w:fill="00B0F0"/>
                </w:tcPr>
                <w:p>
                  <w:pPr>
                    <w:jc w:val="center"/>
                    <w:rPr>
                      <w:rFonts w:hint="default"/>
                      <w:b/>
                      <w:bCs/>
                      <w:vertAlign w:val="baseline"/>
                      <w:lang w:val="en-US" w:eastAsia="zh-CN"/>
                    </w:rPr>
                  </w:pPr>
                  <w:r>
                    <w:rPr>
                      <w:rFonts w:hint="eastAsia"/>
                      <w:b/>
                      <w:bCs/>
                      <w:vertAlign w:val="baseline"/>
                      <w:lang w:val="en-US" w:eastAsia="zh-CN"/>
                    </w:rPr>
                    <w:t>字段</w:t>
                  </w:r>
                </w:p>
              </w:tc>
              <w:tc>
                <w:tcPr>
                  <w:tcW w:w="7322" w:type="dxa"/>
                  <w:shd w:val="clear" w:color="auto" w:fill="00B0F0"/>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序号</w:t>
                  </w:r>
                </w:p>
              </w:tc>
              <w:tc>
                <w:tcPr>
                  <w:tcW w:w="7322" w:type="dxa"/>
                </w:tcPr>
                <w:p>
                  <w:pPr>
                    <w:rPr>
                      <w:rFonts w:hint="default"/>
                      <w:vertAlign w:val="baseline"/>
                      <w:lang w:val="en-US" w:eastAsia="zh-CN"/>
                    </w:rPr>
                  </w:pPr>
                  <w:r>
                    <w:rPr>
                      <w:rFonts w:hint="eastAsia"/>
                      <w:vertAlign w:val="baseline"/>
                      <w:lang w:val="en-US" w:eastAsia="zh-CN"/>
                    </w:rPr>
                    <w:t>对已创建的通知公告进行排序，倒序显示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标题</w:t>
                  </w:r>
                </w:p>
              </w:tc>
              <w:tc>
                <w:tcPr>
                  <w:tcW w:w="7322" w:type="dxa"/>
                </w:tcPr>
                <w:p>
                  <w:pPr>
                    <w:rPr>
                      <w:rFonts w:hint="default"/>
                      <w:vertAlign w:val="baseline"/>
                      <w:lang w:val="en-US" w:eastAsia="zh-CN"/>
                    </w:rPr>
                  </w:pPr>
                  <w:r>
                    <w:rPr>
                      <w:rFonts w:hint="eastAsia"/>
                      <w:vertAlign w:val="baseline"/>
                      <w:lang w:val="en-US" w:eastAsia="zh-CN"/>
                    </w:rPr>
                    <w:t>显示通知公告标题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类型</w:t>
                  </w:r>
                </w:p>
              </w:tc>
              <w:tc>
                <w:tcPr>
                  <w:tcW w:w="7322" w:type="dxa"/>
                </w:tcPr>
                <w:p>
                  <w:pPr>
                    <w:rPr>
                      <w:rFonts w:hint="default"/>
                      <w:vertAlign w:val="baseline"/>
                      <w:lang w:val="en-US" w:eastAsia="zh-CN"/>
                    </w:rPr>
                  </w:pPr>
                  <w:r>
                    <w:rPr>
                      <w:rFonts w:hint="eastAsia"/>
                      <w:vertAlign w:val="baseline"/>
                      <w:lang w:val="en-US" w:eastAsia="zh-CN"/>
                    </w:rPr>
                    <w:t>显示通知公告类型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状态</w:t>
                  </w:r>
                </w:p>
              </w:tc>
              <w:tc>
                <w:tcPr>
                  <w:tcW w:w="7322" w:type="dxa"/>
                </w:tcPr>
                <w:p>
                  <w:pPr>
                    <w:rPr>
                      <w:rFonts w:hint="default"/>
                      <w:vertAlign w:val="baseline"/>
                      <w:lang w:val="en-US" w:eastAsia="zh-CN"/>
                    </w:rPr>
                  </w:pPr>
                  <w:r>
                    <w:rPr>
                      <w:rFonts w:hint="eastAsia"/>
                      <w:vertAlign w:val="baseline"/>
                      <w:lang w:val="en-US" w:eastAsia="zh-CN"/>
                    </w:rPr>
                    <w:t>枚举：草稿、已发布、已撤回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创建人</w:t>
                  </w:r>
                </w:p>
              </w:tc>
              <w:tc>
                <w:tcPr>
                  <w:tcW w:w="7322" w:type="dxa"/>
                </w:tcPr>
                <w:p>
                  <w:pPr>
                    <w:rPr>
                      <w:rFonts w:hint="default"/>
                      <w:vertAlign w:val="baseline"/>
                      <w:lang w:val="en-US" w:eastAsia="zh-CN"/>
                    </w:rPr>
                  </w:pPr>
                  <w:r>
                    <w:rPr>
                      <w:rFonts w:hint="eastAsia"/>
                      <w:vertAlign w:val="baseline"/>
                      <w:lang w:val="en-US" w:eastAsia="zh-CN"/>
                    </w:rPr>
                    <w:t>显示创建人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创建时间</w:t>
                  </w:r>
                </w:p>
              </w:tc>
              <w:tc>
                <w:tcPr>
                  <w:tcW w:w="7322" w:type="dxa"/>
                </w:tcPr>
                <w:p>
                  <w:pPr>
                    <w:rPr>
                      <w:rFonts w:hint="default"/>
                      <w:vertAlign w:val="baseline"/>
                      <w:lang w:val="en-US" w:eastAsia="zh-CN"/>
                    </w:rPr>
                  </w:pPr>
                  <w:r>
                    <w:rPr>
                      <w:rFonts w:hint="eastAsia"/>
                      <w:vertAlign w:val="baseline"/>
                      <w:lang w:val="en-US" w:eastAsia="zh-CN"/>
                    </w:rPr>
                    <w:t>显示发布时间或保存时间，yyyy-mm-dd</w:t>
                  </w:r>
                  <w:ins w:id="380" w:author="zhoujiansheng" w:date="2025-02-25T18:37:55Z">
                    <w:r>
                      <w:rPr>
                        <w:rFonts w:hint="eastAsia"/>
                        <w:vertAlign w:val="baseline"/>
                        <w:lang w:val="en-US" w:eastAsia="zh-CN"/>
                      </w:rPr>
                      <w:t xml:space="preserve"> </w:t>
                    </w:r>
                  </w:ins>
                  <w:ins w:id="381" w:author="zhoujiansheng" w:date="2025-02-25T18:38:00Z">
                    <w:r>
                      <w:rPr>
                        <w:rFonts w:hint="eastAsia"/>
                        <w:vertAlign w:val="baseline"/>
                        <w:lang w:val="en-US" w:eastAsia="zh-CN"/>
                      </w:rPr>
                      <w:t>hh</w:t>
                    </w:r>
                  </w:ins>
                  <w:ins w:id="382" w:author="zhoujiansheng" w:date="2025-02-25T18:38:05Z">
                    <w:r>
                      <w:rPr>
                        <w:rFonts w:hint="eastAsia"/>
                        <w:vertAlign w:val="baseline"/>
                        <w:lang w:val="en-US" w:eastAsia="zh-CN"/>
                      </w:rPr>
                      <w:t>:</w:t>
                    </w:r>
                  </w:ins>
                  <w:ins w:id="383" w:author="zhoujiansheng" w:date="2025-02-25T18:38:06Z">
                    <w:r>
                      <w:rPr>
                        <w:rFonts w:hint="eastAsia"/>
                        <w:vertAlign w:val="baseline"/>
                        <w:lang w:val="en-US" w:eastAsia="zh-CN"/>
                      </w:rPr>
                      <w:t>mm</w:t>
                    </w:r>
                  </w:ins>
                  <w:ins w:id="384" w:author="zhoujiansheng" w:date="2025-02-25T18:38:07Z">
                    <w:r>
                      <w:rPr>
                        <w:rFonts w:hint="eastAsia"/>
                        <w:vertAlign w:val="baseline"/>
                        <w:lang w:val="en-US" w:eastAsia="zh-CN"/>
                      </w:rPr>
                      <w:t>:</w:t>
                    </w:r>
                  </w:ins>
                  <w:ins w:id="385" w:author="zhoujiansheng" w:date="2025-02-25T18:38:08Z">
                    <w:r>
                      <w:rPr>
                        <w:rFonts w:hint="eastAsia"/>
                        <w:vertAlign w:val="baseline"/>
                        <w:lang w:val="en-US" w:eastAsia="zh-CN"/>
                      </w:rPr>
                      <w:t>ss</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附件</w:t>
                  </w:r>
                </w:p>
              </w:tc>
              <w:tc>
                <w:tcPr>
                  <w:tcW w:w="7322" w:type="dxa"/>
                </w:tcPr>
                <w:p>
                  <w:pPr>
                    <w:rPr>
                      <w:rFonts w:hint="default"/>
                      <w:vertAlign w:val="baseline"/>
                      <w:lang w:val="en-US" w:eastAsia="zh-CN"/>
                    </w:rPr>
                  </w:pPr>
                  <w:r>
                    <w:rPr>
                      <w:rFonts w:hint="eastAsia"/>
                      <w:vertAlign w:val="baseline"/>
                      <w:lang w:val="en-US" w:eastAsia="zh-CN"/>
                    </w:rPr>
                    <w:t>显示附件名称，单击名称可以下载附件。如有多个附件，换行显示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操作</w:t>
                  </w:r>
                </w:p>
              </w:tc>
              <w:tc>
                <w:tcPr>
                  <w:tcW w:w="7322" w:type="dxa"/>
                </w:tcPr>
                <w:p>
                  <w:pPr>
                    <w:rPr>
                      <w:rFonts w:hint="eastAsia"/>
                      <w:vertAlign w:val="baseline"/>
                      <w:lang w:val="en-US" w:eastAsia="zh-CN"/>
                    </w:rPr>
                  </w:pPr>
                  <w:r>
                    <w:rPr>
                      <w:rFonts w:hint="eastAsia"/>
                      <w:vertAlign w:val="baseline"/>
                      <w:lang w:val="en-US" w:eastAsia="zh-CN"/>
                    </w:rPr>
                    <w:t>编辑：对已保存的草稿或已撤回通知进行编辑。</w:t>
                  </w:r>
                </w:p>
                <w:p>
                  <w:pPr>
                    <w:rPr>
                      <w:rFonts w:hint="eastAsia"/>
                      <w:vertAlign w:val="baseline"/>
                      <w:lang w:val="en-US" w:eastAsia="zh-CN"/>
                    </w:rPr>
                  </w:pPr>
                  <w:r>
                    <w:rPr>
                      <w:rFonts w:hint="eastAsia"/>
                      <w:vertAlign w:val="baseline"/>
                      <w:lang w:val="en-US" w:eastAsia="zh-CN"/>
                    </w:rPr>
                    <w:t>撤回：对已发布在首页通知公告栏中的通知进行撤回，撤回后的通知将不在首页显示。</w:t>
                  </w:r>
                </w:p>
                <w:p>
                  <w:pPr>
                    <w:rPr>
                      <w:rFonts w:hint="eastAsia"/>
                      <w:vertAlign w:val="baseline"/>
                      <w:lang w:val="en-US" w:eastAsia="zh-CN"/>
                    </w:rPr>
                  </w:pPr>
                  <w:r>
                    <w:rPr>
                      <w:rFonts w:hint="eastAsia"/>
                      <w:vertAlign w:val="baseline"/>
                      <w:lang w:val="en-US" w:eastAsia="zh-CN"/>
                    </w:rPr>
                    <w:t>删除：</w:t>
                  </w:r>
                  <w:del w:id="386" w:author="zhoujiansheng" w:date="2025-02-25T17:54:23Z">
                    <w:r>
                      <w:rPr>
                        <w:rFonts w:hint="default"/>
                        <w:vertAlign w:val="baseline"/>
                        <w:lang w:val="en-US" w:eastAsia="zh-CN"/>
                      </w:rPr>
                      <w:delText>删除管理页面和首页通知公告栏中的通知内容</w:delText>
                    </w:r>
                  </w:del>
                  <w:ins w:id="387" w:author="zhoujiansheng" w:date="2025-02-25T17:54:33Z">
                    <w:r>
                      <w:rPr>
                        <w:rFonts w:hint="eastAsia"/>
                        <w:vertAlign w:val="baseline"/>
                        <w:lang w:val="en-US" w:eastAsia="zh-CN"/>
                      </w:rPr>
                      <w:t>管理</w:t>
                    </w:r>
                  </w:ins>
                  <w:ins w:id="388" w:author="zhoujiansheng" w:date="2025-02-25T17:54:34Z">
                    <w:r>
                      <w:rPr>
                        <w:rFonts w:hint="eastAsia"/>
                        <w:vertAlign w:val="baseline"/>
                        <w:lang w:val="en-US" w:eastAsia="zh-CN"/>
                      </w:rPr>
                      <w:t>页面</w:t>
                    </w:r>
                  </w:ins>
                  <w:ins w:id="389" w:author="zhoujiansheng" w:date="2025-02-25T17:54:35Z">
                    <w:r>
                      <w:rPr>
                        <w:rFonts w:hint="eastAsia"/>
                        <w:vertAlign w:val="baseline"/>
                        <w:lang w:val="en-US" w:eastAsia="zh-CN"/>
                      </w:rPr>
                      <w:t>中</w:t>
                    </w:r>
                  </w:ins>
                  <w:ins w:id="390" w:author="zhoujiansheng" w:date="2025-02-25T17:54:37Z">
                    <w:r>
                      <w:rPr>
                        <w:rFonts w:hint="eastAsia"/>
                        <w:vertAlign w:val="baseline"/>
                        <w:lang w:val="en-US" w:eastAsia="zh-CN"/>
                      </w:rPr>
                      <w:t>状态</w:t>
                    </w:r>
                  </w:ins>
                  <w:ins w:id="391" w:author="zhoujiansheng" w:date="2025-02-25T17:54:38Z">
                    <w:r>
                      <w:rPr>
                        <w:rFonts w:hint="eastAsia"/>
                        <w:vertAlign w:val="baseline"/>
                        <w:lang w:val="en-US" w:eastAsia="zh-CN"/>
                      </w:rPr>
                      <w:t>为</w:t>
                    </w:r>
                  </w:ins>
                  <w:ins w:id="392" w:author="zhoujiansheng" w:date="2025-02-25T17:54:41Z">
                    <w:r>
                      <w:rPr>
                        <w:rFonts w:hint="eastAsia"/>
                        <w:vertAlign w:val="baseline"/>
                        <w:lang w:val="en-US" w:eastAsia="zh-CN"/>
                      </w:rPr>
                      <w:t>撤回</w:t>
                    </w:r>
                  </w:ins>
                  <w:ins w:id="393" w:author="zhoujiansheng" w:date="2025-02-25T17:54:43Z">
                    <w:r>
                      <w:rPr>
                        <w:rFonts w:hint="eastAsia"/>
                        <w:vertAlign w:val="baseline"/>
                        <w:lang w:val="en-US" w:eastAsia="zh-CN"/>
                      </w:rPr>
                      <w:t>或者</w:t>
                    </w:r>
                  </w:ins>
                  <w:ins w:id="394" w:author="zhoujiansheng" w:date="2025-02-25T17:54:45Z">
                    <w:r>
                      <w:rPr>
                        <w:rFonts w:hint="eastAsia"/>
                        <w:vertAlign w:val="baseline"/>
                        <w:lang w:val="en-US" w:eastAsia="zh-CN"/>
                      </w:rPr>
                      <w:t>草稿</w:t>
                    </w:r>
                  </w:ins>
                  <w:ins w:id="395" w:author="zhoujiansheng" w:date="2025-02-25T17:54:48Z">
                    <w:r>
                      <w:rPr>
                        <w:rFonts w:hint="eastAsia"/>
                        <w:vertAlign w:val="baseline"/>
                        <w:lang w:val="en-US" w:eastAsia="zh-CN"/>
                      </w:rPr>
                      <w:t>的</w:t>
                    </w:r>
                  </w:ins>
                  <w:ins w:id="396" w:author="zhoujiansheng" w:date="2025-02-25T17:54:54Z">
                    <w:r>
                      <w:rPr>
                        <w:rFonts w:hint="eastAsia"/>
                        <w:vertAlign w:val="baseline"/>
                        <w:lang w:val="en-US" w:eastAsia="zh-CN"/>
                      </w:rPr>
                      <w:t>通知</w:t>
                    </w:r>
                  </w:ins>
                  <w:ins w:id="397" w:author="zhoujiansheng" w:date="2025-02-25T17:54:58Z">
                    <w:r>
                      <w:rPr>
                        <w:rFonts w:hint="eastAsia"/>
                        <w:vertAlign w:val="baseline"/>
                        <w:lang w:val="en-US" w:eastAsia="zh-CN"/>
                      </w:rPr>
                      <w:t>公告</w:t>
                    </w:r>
                  </w:ins>
                  <w:ins w:id="398" w:author="zhoujiansheng" w:date="2025-02-25T18:22:25Z">
                    <w:r>
                      <w:rPr>
                        <w:rFonts w:hint="eastAsia"/>
                        <w:vertAlign w:val="baseline"/>
                        <w:lang w:val="en-US" w:eastAsia="zh-CN"/>
                      </w:rPr>
                      <w:t>允许</w:t>
                    </w:r>
                  </w:ins>
                  <w:ins w:id="399" w:author="zhoujiansheng" w:date="2025-02-25T18:22:26Z">
                    <w:r>
                      <w:rPr>
                        <w:rFonts w:hint="eastAsia"/>
                        <w:vertAlign w:val="baseline"/>
                        <w:lang w:val="en-US" w:eastAsia="zh-CN"/>
                      </w:rPr>
                      <w:t>删除</w:t>
                    </w:r>
                  </w:ins>
                  <w:ins w:id="400" w:author="zhoujiansheng" w:date="2025-02-25T17:55:06Z">
                    <w:r>
                      <w:rPr>
                        <w:rFonts w:hint="eastAsia"/>
                        <w:vertAlign w:val="baseline"/>
                        <w:lang w:val="en-US" w:eastAsia="zh-CN"/>
                      </w:rPr>
                      <w:t>，</w:t>
                    </w:r>
                  </w:ins>
                  <w:ins w:id="401" w:author="zhoujiansheng" w:date="2025-02-25T17:55:07Z">
                    <w:r>
                      <w:rPr>
                        <w:rFonts w:hint="eastAsia"/>
                        <w:vertAlign w:val="baseline"/>
                        <w:lang w:val="en-US" w:eastAsia="zh-CN"/>
                      </w:rPr>
                      <w:t>已</w:t>
                    </w:r>
                  </w:ins>
                  <w:ins w:id="402" w:author="zhoujiansheng" w:date="2025-02-25T17:55:09Z">
                    <w:r>
                      <w:rPr>
                        <w:rFonts w:hint="eastAsia"/>
                        <w:vertAlign w:val="baseline"/>
                        <w:lang w:val="en-US" w:eastAsia="zh-CN"/>
                      </w:rPr>
                      <w:t>正式</w:t>
                    </w:r>
                  </w:ins>
                  <w:ins w:id="403" w:author="zhoujiansheng" w:date="2025-02-25T17:55:10Z">
                    <w:r>
                      <w:rPr>
                        <w:rFonts w:hint="eastAsia"/>
                        <w:vertAlign w:val="baseline"/>
                        <w:lang w:val="en-US" w:eastAsia="zh-CN"/>
                      </w:rPr>
                      <w:t>发布</w:t>
                    </w:r>
                  </w:ins>
                  <w:ins w:id="404" w:author="zhoujiansheng" w:date="2025-02-25T17:55:11Z">
                    <w:r>
                      <w:rPr>
                        <w:rFonts w:hint="eastAsia"/>
                        <w:vertAlign w:val="baseline"/>
                        <w:lang w:val="en-US" w:eastAsia="zh-CN"/>
                      </w:rPr>
                      <w:t>的</w:t>
                    </w:r>
                  </w:ins>
                  <w:ins w:id="405" w:author="zhoujiansheng" w:date="2025-02-25T17:55:12Z">
                    <w:r>
                      <w:rPr>
                        <w:rFonts w:hint="eastAsia"/>
                        <w:vertAlign w:val="baseline"/>
                        <w:lang w:val="en-US" w:eastAsia="zh-CN"/>
                      </w:rPr>
                      <w:t>通知</w:t>
                    </w:r>
                  </w:ins>
                  <w:ins w:id="406" w:author="zhoujiansheng" w:date="2025-02-25T17:55:15Z">
                    <w:r>
                      <w:rPr>
                        <w:rFonts w:hint="eastAsia"/>
                        <w:vertAlign w:val="baseline"/>
                        <w:lang w:val="en-US" w:eastAsia="zh-CN"/>
                      </w:rPr>
                      <w:t>公告</w:t>
                    </w:r>
                  </w:ins>
                  <w:ins w:id="407" w:author="zhoujiansheng" w:date="2025-02-25T17:55:18Z">
                    <w:r>
                      <w:rPr>
                        <w:rFonts w:hint="eastAsia"/>
                        <w:vertAlign w:val="baseline"/>
                        <w:lang w:val="en-US" w:eastAsia="zh-CN"/>
                      </w:rPr>
                      <w:t>不能</w:t>
                    </w:r>
                  </w:ins>
                  <w:ins w:id="408" w:author="zhoujiansheng" w:date="2025-02-25T17:55:19Z">
                    <w:r>
                      <w:rPr>
                        <w:rFonts w:hint="eastAsia"/>
                        <w:vertAlign w:val="baseline"/>
                        <w:lang w:val="en-US" w:eastAsia="zh-CN"/>
                      </w:rPr>
                      <w:t>直接</w:t>
                    </w:r>
                  </w:ins>
                  <w:ins w:id="409" w:author="zhoujiansheng" w:date="2025-02-25T17:55:20Z">
                    <w:r>
                      <w:rPr>
                        <w:rFonts w:hint="eastAsia"/>
                        <w:vertAlign w:val="baseline"/>
                        <w:lang w:val="en-US" w:eastAsia="zh-CN"/>
                      </w:rPr>
                      <w:t>删除，</w:t>
                    </w:r>
                  </w:ins>
                  <w:ins w:id="410" w:author="zhoujiansheng" w:date="2025-02-25T17:55:22Z">
                    <w:r>
                      <w:rPr>
                        <w:rFonts w:hint="eastAsia"/>
                        <w:vertAlign w:val="baseline"/>
                        <w:lang w:val="en-US" w:eastAsia="zh-CN"/>
                      </w:rPr>
                      <w:t>需</w:t>
                    </w:r>
                  </w:ins>
                  <w:ins w:id="411" w:author="zhoujiansheng" w:date="2025-02-25T17:55:23Z">
                    <w:r>
                      <w:rPr>
                        <w:rFonts w:hint="eastAsia"/>
                        <w:vertAlign w:val="baseline"/>
                        <w:lang w:val="en-US" w:eastAsia="zh-CN"/>
                      </w:rPr>
                      <w:t>撤回</w:t>
                    </w:r>
                  </w:ins>
                  <w:ins w:id="412" w:author="zhoujiansheng" w:date="2025-02-25T17:55:24Z">
                    <w:r>
                      <w:rPr>
                        <w:rFonts w:hint="eastAsia"/>
                        <w:vertAlign w:val="baseline"/>
                        <w:lang w:val="en-US" w:eastAsia="zh-CN"/>
                      </w:rPr>
                      <w:t>后</w:t>
                    </w:r>
                  </w:ins>
                  <w:ins w:id="413" w:author="zhoujiansheng" w:date="2025-02-25T17:55:27Z">
                    <w:r>
                      <w:rPr>
                        <w:rFonts w:hint="eastAsia"/>
                        <w:vertAlign w:val="baseline"/>
                        <w:lang w:val="en-US" w:eastAsia="zh-CN"/>
                      </w:rPr>
                      <w:t>执行</w:t>
                    </w:r>
                  </w:ins>
                  <w:ins w:id="414" w:author="zhoujiansheng" w:date="2025-02-25T17:55:28Z">
                    <w:r>
                      <w:rPr>
                        <w:rFonts w:hint="eastAsia"/>
                        <w:vertAlign w:val="baseline"/>
                        <w:lang w:val="en-US" w:eastAsia="zh-CN"/>
                      </w:rPr>
                      <w:t>删除</w:t>
                    </w:r>
                  </w:ins>
                  <w:ins w:id="415" w:author="zhoujiansheng" w:date="2025-02-25T17:55:29Z">
                    <w:r>
                      <w:rPr>
                        <w:rFonts w:hint="eastAsia"/>
                        <w:vertAlign w:val="baseline"/>
                        <w:lang w:val="en-US" w:eastAsia="zh-CN"/>
                      </w:rPr>
                      <w:t>操作</w:t>
                    </w:r>
                  </w:ins>
                  <w:r>
                    <w:rPr>
                      <w:rFonts w:hint="eastAsia"/>
                      <w:vertAlign w:val="baseline"/>
                      <w:lang w:val="en-US" w:eastAsia="zh-CN"/>
                    </w:rPr>
                    <w:t>。删除前进行二次确认</w:t>
                  </w:r>
                </w:p>
                <w:p>
                  <w:pPr>
                    <w:rPr>
                      <w:rFonts w:hint="eastAsia"/>
                      <w:vertAlign w:val="baseline"/>
                      <w:lang w:val="en-US" w:eastAsia="zh-CN"/>
                    </w:rPr>
                  </w:pPr>
                  <w:r>
                    <w:rPr>
                      <w:rFonts w:hint="eastAsia"/>
                      <w:vertAlign w:val="baseline"/>
                      <w:lang w:val="en-US" w:eastAsia="zh-CN"/>
                    </w:rPr>
                    <w:t>发布：对已保存通知公告进行发布。</w:t>
                  </w:r>
                </w:p>
                <w:p>
                  <w:pPr>
                    <w:rPr>
                      <w:rFonts w:hint="default"/>
                      <w:vertAlign w:val="baseline"/>
                      <w:lang w:val="en-US" w:eastAsia="zh-CN"/>
                    </w:rPr>
                  </w:pPr>
                  <w:r>
                    <w:rPr>
                      <w:rFonts w:hint="eastAsia"/>
                      <w:vertAlign w:val="baseline"/>
                      <w:lang w:val="en-US" w:eastAsia="zh-CN"/>
                    </w:rPr>
                    <w:t>查看：查看已经发布的通知公告内容。</w:t>
                  </w:r>
                </w:p>
              </w:tc>
            </w:tr>
          </w:tbl>
          <w:p>
            <w:pPr>
              <w:rPr>
                <w:rFonts w:hint="default"/>
                <w:lang w:val="en-US" w:eastAsia="zh-CN"/>
              </w:rPr>
            </w:pPr>
          </w:p>
          <w:p>
            <w:pPr>
              <w:rPr>
                <w:rFonts w:hint="eastAsia"/>
                <w:b/>
                <w:bCs/>
                <w:lang w:val="en-US" w:eastAsia="zh-CN"/>
              </w:rPr>
            </w:pPr>
            <w:r>
              <w:rPr>
                <w:rFonts w:hint="eastAsia"/>
                <w:b/>
                <w:bCs/>
                <w:lang w:val="en-US" w:eastAsia="zh-CN"/>
              </w:rPr>
              <w:t>1.3首页-通知公告栏</w:t>
            </w:r>
          </w:p>
          <w:p>
            <w:pPr>
              <w:rPr>
                <w:rFonts w:hint="default"/>
                <w:lang w:val="en-US" w:eastAsia="zh-CN"/>
              </w:rPr>
            </w:pPr>
            <w:r>
              <w:rPr>
                <w:rFonts w:hint="eastAsia"/>
                <w:lang w:val="en-US" w:eastAsia="zh-CN"/>
              </w:rPr>
              <w:t>1.3.1如下图所示，在首页个人工作台处新增一个通知公告栏，显示已发布的通知公告信息。页面显示近期发布的5条通知（根据排版设计可调整数量，不低于3条）</w:t>
            </w:r>
          </w:p>
          <w:tbl>
            <w:tblPr>
              <w:tblStyle w:val="10"/>
              <w:tblW w:w="9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4"/>
              <w:gridCol w:w="7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shd w:val="clear" w:color="auto" w:fill="00B0F0"/>
                </w:tcPr>
                <w:p>
                  <w:pPr>
                    <w:jc w:val="center"/>
                    <w:rPr>
                      <w:rFonts w:hint="default"/>
                      <w:b/>
                      <w:bCs/>
                      <w:vertAlign w:val="baseline"/>
                      <w:lang w:val="en-US" w:eastAsia="zh-CN"/>
                    </w:rPr>
                  </w:pPr>
                  <w:r>
                    <w:rPr>
                      <w:rFonts w:hint="eastAsia"/>
                      <w:b/>
                      <w:bCs/>
                      <w:vertAlign w:val="baseline"/>
                      <w:lang w:val="en-US" w:eastAsia="zh-CN"/>
                    </w:rPr>
                    <w:t>字段</w:t>
                  </w:r>
                </w:p>
              </w:tc>
              <w:tc>
                <w:tcPr>
                  <w:tcW w:w="7322" w:type="dxa"/>
                  <w:shd w:val="clear" w:color="auto" w:fill="00B0F0"/>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序号</w:t>
                  </w:r>
                </w:p>
              </w:tc>
              <w:tc>
                <w:tcPr>
                  <w:tcW w:w="7322" w:type="dxa"/>
                </w:tcPr>
                <w:p>
                  <w:pPr>
                    <w:rPr>
                      <w:rFonts w:hint="default"/>
                      <w:vertAlign w:val="baseline"/>
                      <w:lang w:val="en-US" w:eastAsia="zh-CN"/>
                    </w:rPr>
                  </w:pPr>
                  <w:r>
                    <w:rPr>
                      <w:rFonts w:hint="eastAsia"/>
                      <w:vertAlign w:val="baseline"/>
                      <w:lang w:val="en-US" w:eastAsia="zh-CN"/>
                    </w:rPr>
                    <w:t>对已创建的通知公告进行排序，倒序显示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标题</w:t>
                  </w:r>
                </w:p>
              </w:tc>
              <w:tc>
                <w:tcPr>
                  <w:tcW w:w="7322" w:type="dxa"/>
                </w:tcPr>
                <w:p>
                  <w:pPr>
                    <w:rPr>
                      <w:rFonts w:hint="default"/>
                      <w:vertAlign w:val="baseline"/>
                      <w:lang w:val="en-US" w:eastAsia="zh-CN"/>
                    </w:rPr>
                  </w:pPr>
                  <w:r>
                    <w:rPr>
                      <w:rFonts w:hint="eastAsia"/>
                      <w:vertAlign w:val="baseline"/>
                      <w:lang w:val="en-US" w:eastAsia="zh-CN"/>
                    </w:rPr>
                    <w:t>显示通知公告标题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类型</w:t>
                  </w:r>
                </w:p>
              </w:tc>
              <w:tc>
                <w:tcPr>
                  <w:tcW w:w="7322" w:type="dxa"/>
                </w:tcPr>
                <w:p>
                  <w:pPr>
                    <w:rPr>
                      <w:rFonts w:hint="default"/>
                      <w:vertAlign w:val="baseline"/>
                      <w:lang w:val="en-US" w:eastAsia="zh-CN"/>
                    </w:rPr>
                  </w:pPr>
                  <w:r>
                    <w:rPr>
                      <w:rFonts w:hint="eastAsia"/>
                      <w:vertAlign w:val="baseline"/>
                      <w:lang w:val="en-US" w:eastAsia="zh-CN"/>
                    </w:rPr>
                    <w:t>显示通知公告类型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创建人</w:t>
                  </w:r>
                </w:p>
              </w:tc>
              <w:tc>
                <w:tcPr>
                  <w:tcW w:w="7322" w:type="dxa"/>
                </w:tcPr>
                <w:p>
                  <w:pPr>
                    <w:rPr>
                      <w:rFonts w:hint="default"/>
                      <w:vertAlign w:val="baseline"/>
                      <w:lang w:val="en-US" w:eastAsia="zh-CN"/>
                    </w:rPr>
                  </w:pPr>
                  <w:r>
                    <w:rPr>
                      <w:rFonts w:hint="eastAsia"/>
                      <w:vertAlign w:val="baseline"/>
                      <w:lang w:val="en-US" w:eastAsia="zh-CN"/>
                    </w:rPr>
                    <w:t>显示创建人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4" w:type="dxa"/>
                </w:tcPr>
                <w:p>
                  <w:pPr>
                    <w:rPr>
                      <w:rFonts w:hint="default"/>
                      <w:vertAlign w:val="baseline"/>
                      <w:lang w:val="en-US" w:eastAsia="zh-CN"/>
                    </w:rPr>
                  </w:pPr>
                  <w:r>
                    <w:rPr>
                      <w:rFonts w:hint="eastAsia"/>
                      <w:vertAlign w:val="baseline"/>
                      <w:lang w:val="en-US" w:eastAsia="zh-CN"/>
                    </w:rPr>
                    <w:t>发布时间</w:t>
                  </w:r>
                </w:p>
              </w:tc>
              <w:tc>
                <w:tcPr>
                  <w:tcW w:w="7322" w:type="dxa"/>
                </w:tcPr>
                <w:p>
                  <w:pPr>
                    <w:rPr>
                      <w:rFonts w:hint="default"/>
                      <w:vertAlign w:val="baseline"/>
                      <w:lang w:val="en-US" w:eastAsia="zh-CN"/>
                    </w:rPr>
                  </w:pPr>
                  <w:r>
                    <w:rPr>
                      <w:rFonts w:hint="eastAsia"/>
                      <w:vertAlign w:val="baseline"/>
                      <w:lang w:val="en-US" w:eastAsia="zh-CN"/>
                    </w:rPr>
                    <w:t>显示发布时间，yyyy-mm-dd</w:t>
                  </w:r>
                </w:p>
              </w:tc>
            </w:tr>
          </w:tbl>
          <w:p>
            <w:pPr>
              <w:rPr>
                <w:rFonts w:hint="default"/>
                <w:lang w:val="en-US" w:eastAsia="zh-CN"/>
              </w:rPr>
            </w:pPr>
            <w:r>
              <w:rPr>
                <w:rFonts w:hint="eastAsia"/>
                <w:lang w:val="en-US" w:eastAsia="zh-CN"/>
              </w:rPr>
              <w:t>1.3.2单击标题，可以查看通知公告详情，以新建tab的形式打开；详情页面参考运维工作台通知页面；</w:t>
            </w:r>
          </w:p>
          <w:p>
            <w:r>
              <w:drawing>
                <wp:inline distT="0" distB="0" distL="114300" distR="114300">
                  <wp:extent cx="6185535" cy="1742440"/>
                  <wp:effectExtent l="12700" t="12700" r="19685" b="1270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8"/>
                          <a:stretch>
                            <a:fillRect/>
                          </a:stretch>
                        </pic:blipFill>
                        <pic:spPr>
                          <a:xfrm>
                            <a:off x="0" y="0"/>
                            <a:ext cx="6185535" cy="1742440"/>
                          </a:xfrm>
                          <a:prstGeom prst="rect">
                            <a:avLst/>
                          </a:prstGeom>
                          <a:noFill/>
                          <a:ln w="12700" cmpd="sng">
                            <a:solidFill>
                              <a:schemeClr val="accent1">
                                <a:shade val="50000"/>
                              </a:schemeClr>
                            </a:solidFill>
                            <a:prstDash val="solid"/>
                          </a:ln>
                        </pic:spPr>
                      </pic:pic>
                    </a:graphicData>
                  </a:graphic>
                </wp:inline>
              </w:drawing>
            </w:r>
          </w:p>
          <w:p>
            <w:pPr>
              <w:rPr>
                <w:rFonts w:hint="default" w:eastAsia="宋体"/>
                <w:lang w:val="en-US" w:eastAsia="zh-CN"/>
              </w:rPr>
            </w:pPr>
            <w:r>
              <w:rPr>
                <w:rFonts w:hint="eastAsia"/>
                <w:lang w:val="en-US" w:eastAsia="zh-CN"/>
              </w:rPr>
              <w:t>1.3.3通知公告栏可以点击更多，查看近一年发布的通知公告信息，以tab的形式打开，支持标题的模糊查询。表格形式与1.3.1保持一致。</w:t>
            </w:r>
          </w:p>
          <w:p>
            <w:pPr>
              <w:rPr>
                <w:rFonts w:hint="default" w:eastAsia="宋体"/>
                <w:lang w:val="en-US" w:eastAsia="zh-CN"/>
              </w:rPr>
            </w:pPr>
            <w:r>
              <w:rPr>
                <w:rFonts w:hint="eastAsia"/>
                <w:lang w:val="en-US" w:eastAsia="zh-CN"/>
              </w:rPr>
              <w:t>1.3.4新增通知公告板块之后，首页调整建议如下。</w:t>
            </w:r>
          </w:p>
          <w:p>
            <w:pPr>
              <w:rPr>
                <w:rFonts w:hint="eastAsia"/>
                <w:lang w:val="en-US" w:eastAsia="zh-CN"/>
              </w:rPr>
            </w:pPr>
            <w:r>
              <w:drawing>
                <wp:inline distT="0" distB="0" distL="114300" distR="114300">
                  <wp:extent cx="6185535" cy="2898775"/>
                  <wp:effectExtent l="0" t="0" r="1905" b="1206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9"/>
                          <a:stretch>
                            <a:fillRect/>
                          </a:stretch>
                        </pic:blipFill>
                        <pic:spPr>
                          <a:xfrm>
                            <a:off x="0" y="0"/>
                            <a:ext cx="6185535" cy="2898775"/>
                          </a:xfrm>
                          <a:prstGeom prst="rect">
                            <a:avLst/>
                          </a:prstGeom>
                          <a:noFill/>
                          <a:ln>
                            <a:noFill/>
                          </a:ln>
                        </pic:spPr>
                      </pic:pic>
                    </a:graphicData>
                  </a:graphic>
                </wp:inline>
              </w:drawing>
            </w:r>
          </w:p>
          <w:p>
            <w:pPr>
              <w:numPr>
                <w:ilvl w:val="0"/>
                <w:numId w:val="0"/>
              </w:numPr>
              <w:ind w:left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已评审20250113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ins w:id="416" w:author="zhoujiansheng" w:date="2025-04-03T15:13:14Z"/>
                <w:rFonts w:hint="eastAsia" w:ascii="宋体" w:hAnsi="宋体"/>
                <w:sz w:val="22"/>
                <w:szCs w:val="22"/>
                <w:lang w:val="en-US" w:eastAsia="zh-CN"/>
              </w:rPr>
            </w:pPr>
            <w:r>
              <w:rPr>
                <w:rFonts w:hint="eastAsia" w:ascii="宋体" w:hAnsi="宋体"/>
                <w:sz w:val="22"/>
                <w:szCs w:val="22"/>
                <w:lang w:val="en-US" w:eastAsia="zh-CN"/>
              </w:rPr>
              <w:t>通知公告管理页面只分配给超级管理员，不对其它用户开放</w:t>
            </w:r>
          </w:p>
          <w:p>
            <w:pPr>
              <w:pStyle w:val="7"/>
              <w:rPr>
                <w:rFonts w:hint="default" w:ascii="宋体" w:hAnsi="宋体"/>
                <w:sz w:val="22"/>
                <w:szCs w:val="22"/>
                <w:lang w:val="en-US" w:eastAsia="zh-CN"/>
              </w:rPr>
            </w:pPr>
            <w:ins w:id="417" w:author="zhoujiansheng" w:date="2025-04-03T15:13:23Z">
              <w:r>
                <w:rPr>
                  <w:rFonts w:hint="eastAsia" w:ascii="宋体" w:hAnsi="宋体"/>
                  <w:sz w:val="22"/>
                  <w:szCs w:val="22"/>
                  <w:lang w:val="en-US" w:eastAsia="zh-CN"/>
                </w:rPr>
                <w:t>通知</w:t>
              </w:r>
            </w:ins>
            <w:ins w:id="418" w:author="zhoujiansheng" w:date="2025-04-03T15:13:25Z">
              <w:r>
                <w:rPr>
                  <w:rFonts w:hint="eastAsia" w:ascii="宋体" w:hAnsi="宋体"/>
                  <w:sz w:val="22"/>
                  <w:szCs w:val="22"/>
                  <w:lang w:val="en-US" w:eastAsia="zh-CN"/>
                </w:rPr>
                <w:t>公告</w:t>
              </w:r>
            </w:ins>
            <w:ins w:id="419" w:author="zhoujiansheng" w:date="2025-04-03T15:13:27Z">
              <w:r>
                <w:rPr>
                  <w:rFonts w:hint="eastAsia" w:ascii="宋体" w:hAnsi="宋体"/>
                  <w:sz w:val="22"/>
                  <w:szCs w:val="22"/>
                  <w:lang w:val="en-US" w:eastAsia="zh-CN"/>
                </w:rPr>
                <w:t>管理</w:t>
              </w:r>
            </w:ins>
            <w:ins w:id="420" w:author="zhoujiansheng" w:date="2025-04-03T15:13:28Z">
              <w:r>
                <w:rPr>
                  <w:rFonts w:hint="eastAsia" w:ascii="宋体" w:hAnsi="宋体"/>
                  <w:sz w:val="22"/>
                  <w:szCs w:val="22"/>
                  <w:lang w:val="en-US" w:eastAsia="zh-CN"/>
                </w:rPr>
                <w:t>页面</w:t>
              </w:r>
            </w:ins>
            <w:ins w:id="421" w:author="zhoujiansheng" w:date="2025-04-03T15:13:32Z">
              <w:r>
                <w:rPr>
                  <w:rFonts w:hint="eastAsia" w:ascii="宋体" w:hAnsi="宋体"/>
                  <w:sz w:val="22"/>
                  <w:szCs w:val="22"/>
                  <w:lang w:val="en-US" w:eastAsia="zh-CN"/>
                </w:rPr>
                <w:t>在</w:t>
              </w:r>
            </w:ins>
            <w:ins w:id="422" w:author="zhoujiansheng" w:date="2025-04-03T15:13:37Z">
              <w:r>
                <w:rPr>
                  <w:rFonts w:hint="eastAsia" w:ascii="宋体" w:hAnsi="宋体"/>
                  <w:sz w:val="22"/>
                  <w:szCs w:val="22"/>
                  <w:lang w:val="en-US" w:eastAsia="zh-CN"/>
                </w:rPr>
                <w:t>用户</w:t>
              </w:r>
            </w:ins>
            <w:ins w:id="423" w:author="zhoujiansheng" w:date="2025-04-03T15:13:38Z">
              <w:r>
                <w:rPr>
                  <w:rFonts w:hint="eastAsia" w:ascii="宋体" w:hAnsi="宋体"/>
                  <w:sz w:val="22"/>
                  <w:szCs w:val="22"/>
                  <w:lang w:val="en-US" w:eastAsia="zh-CN"/>
                </w:rPr>
                <w:t>角色</w:t>
              </w:r>
            </w:ins>
            <w:ins w:id="424" w:author="zhoujiansheng" w:date="2025-04-03T15:13:39Z">
              <w:r>
                <w:rPr>
                  <w:rFonts w:hint="eastAsia" w:ascii="宋体" w:hAnsi="宋体"/>
                  <w:sz w:val="22"/>
                  <w:szCs w:val="22"/>
                  <w:lang w:val="en-US" w:eastAsia="zh-CN"/>
                </w:rPr>
                <w:t>管理</w:t>
              </w:r>
            </w:ins>
            <w:ins w:id="425" w:author="zhoujiansheng" w:date="2025-04-03T15:13:40Z">
              <w:r>
                <w:rPr>
                  <w:rFonts w:hint="eastAsia" w:ascii="宋体" w:hAnsi="宋体"/>
                  <w:sz w:val="22"/>
                  <w:szCs w:val="22"/>
                  <w:lang w:val="en-US" w:eastAsia="zh-CN"/>
                </w:rPr>
                <w:t>中</w:t>
              </w:r>
            </w:ins>
            <w:ins w:id="426" w:author="zhoujiansheng" w:date="2025-04-03T15:13:41Z">
              <w:r>
                <w:rPr>
                  <w:rFonts w:hint="eastAsia" w:ascii="宋体" w:hAnsi="宋体"/>
                  <w:sz w:val="22"/>
                  <w:szCs w:val="22"/>
                  <w:lang w:val="en-US" w:eastAsia="zh-CN"/>
                </w:rPr>
                <w:t>可</w:t>
              </w:r>
            </w:ins>
            <w:ins w:id="427" w:author="zhoujiansheng" w:date="2025-04-03T15:13:42Z">
              <w:r>
                <w:rPr>
                  <w:rFonts w:hint="eastAsia" w:ascii="宋体" w:hAnsi="宋体"/>
                  <w:sz w:val="22"/>
                  <w:szCs w:val="22"/>
                  <w:lang w:val="en-US" w:eastAsia="zh-CN"/>
                </w:rPr>
                <w:t>配置</w:t>
              </w:r>
            </w:ins>
            <w:ins w:id="428" w:author="zhoujiansheng" w:date="2025-04-03T15:13:43Z">
              <w:r>
                <w:rPr>
                  <w:rFonts w:hint="eastAsia" w:ascii="宋体" w:hAnsi="宋体"/>
                  <w:sz w:val="22"/>
                  <w:szCs w:val="22"/>
                  <w:lang w:val="en-US" w:eastAsia="zh-CN"/>
                </w:rPr>
                <w:t>，</w:t>
              </w:r>
            </w:ins>
            <w:ins w:id="429" w:author="zhoujiansheng" w:date="2025-04-03T15:13:55Z">
              <w:r>
                <w:rPr>
                  <w:rFonts w:hint="eastAsia" w:ascii="宋体" w:hAnsi="宋体"/>
                  <w:sz w:val="22"/>
                  <w:szCs w:val="22"/>
                  <w:lang w:val="en-US" w:eastAsia="zh-CN"/>
                </w:rPr>
                <w:t>默认</w:t>
              </w:r>
            </w:ins>
            <w:ins w:id="430" w:author="zhoujiansheng" w:date="2025-04-03T15:13:56Z">
              <w:r>
                <w:rPr>
                  <w:rFonts w:hint="eastAsia" w:ascii="宋体" w:hAnsi="宋体"/>
                  <w:sz w:val="22"/>
                  <w:szCs w:val="22"/>
                  <w:lang w:val="en-US" w:eastAsia="zh-CN"/>
                </w:rPr>
                <w:t>只</w:t>
              </w:r>
            </w:ins>
            <w:ins w:id="431" w:author="zhoujiansheng" w:date="2025-04-03T15:14:00Z">
              <w:r>
                <w:rPr>
                  <w:rFonts w:hint="eastAsia" w:ascii="宋体" w:hAnsi="宋体"/>
                  <w:sz w:val="22"/>
                  <w:szCs w:val="22"/>
                  <w:lang w:val="en-US" w:eastAsia="zh-CN"/>
                </w:rPr>
                <w:t>分配</w:t>
              </w:r>
            </w:ins>
            <w:ins w:id="432" w:author="zhoujiansheng" w:date="2025-04-03T15:14:01Z">
              <w:r>
                <w:rPr>
                  <w:rFonts w:hint="eastAsia" w:ascii="宋体" w:hAnsi="宋体"/>
                  <w:sz w:val="22"/>
                  <w:szCs w:val="22"/>
                  <w:lang w:val="en-US" w:eastAsia="zh-CN"/>
                </w:rPr>
                <w:t>给</w:t>
              </w:r>
            </w:ins>
            <w:ins w:id="433" w:author="zhoujiansheng" w:date="2025-04-03T15:14:02Z">
              <w:r>
                <w:rPr>
                  <w:rFonts w:hint="eastAsia" w:ascii="宋体" w:hAnsi="宋体"/>
                  <w:sz w:val="22"/>
                  <w:szCs w:val="22"/>
                  <w:lang w:val="en-US" w:eastAsia="zh-CN"/>
                </w:rPr>
                <w:t>超级</w:t>
              </w:r>
            </w:ins>
            <w:ins w:id="434" w:author="zhoujiansheng" w:date="2025-04-03T15:14:04Z">
              <w:r>
                <w:rPr>
                  <w:rFonts w:hint="eastAsia" w:ascii="宋体" w:hAnsi="宋体"/>
                  <w:sz w:val="22"/>
                  <w:szCs w:val="22"/>
                  <w:lang w:val="en-US" w:eastAsia="zh-CN"/>
                </w:rPr>
                <w:t>管理员</w:t>
              </w:r>
            </w:ins>
            <w:ins w:id="435" w:author="zhoujiansheng" w:date="2025-04-03T15:14:06Z">
              <w:r>
                <w:rPr>
                  <w:rFonts w:hint="eastAsia" w:ascii="宋体" w:hAnsi="宋体"/>
                  <w:sz w:val="22"/>
                  <w:szCs w:val="22"/>
                  <w:lang w:val="en-US" w:eastAsia="zh-CN"/>
                </w:rPr>
                <w:t>角色</w:t>
              </w:r>
            </w:ins>
            <w:ins w:id="436" w:author="zhoujiansheng" w:date="2025-04-03T15:14:09Z">
              <w:r>
                <w:rPr>
                  <w:rFonts w:hint="eastAsia" w:ascii="宋体" w:hAnsi="宋体"/>
                  <w:sz w:val="22"/>
                  <w:szCs w:val="22"/>
                  <w:lang w:val="en-US" w:eastAsia="zh-CN"/>
                </w:rPr>
                <w:t>。</w:t>
              </w:r>
            </w:ins>
            <w:ins w:id="437" w:author="zhoujiansheng" w:date="2025-04-03T15:14:19Z">
              <w:r>
                <w:rPr>
                  <w:rFonts w:hint="eastAsia" w:ascii="宋体" w:hAnsi="宋体"/>
                  <w:sz w:val="22"/>
                  <w:szCs w:val="22"/>
                  <w:lang w:val="en-US" w:eastAsia="zh-CN"/>
                </w:rPr>
                <w:t>分配给</w:t>
              </w:r>
            </w:ins>
            <w:ins w:id="438" w:author="zhoujiansheng" w:date="2025-04-03T15:14:21Z">
              <w:r>
                <w:rPr>
                  <w:rFonts w:hint="eastAsia" w:ascii="宋体" w:hAnsi="宋体"/>
                  <w:sz w:val="22"/>
                  <w:szCs w:val="22"/>
                  <w:lang w:val="en-US" w:eastAsia="zh-CN"/>
                </w:rPr>
                <w:t>其他</w:t>
              </w:r>
            </w:ins>
            <w:ins w:id="439" w:author="zhoujiansheng" w:date="2025-04-03T15:14:23Z">
              <w:r>
                <w:rPr>
                  <w:rFonts w:hint="eastAsia" w:ascii="宋体" w:hAnsi="宋体"/>
                  <w:sz w:val="22"/>
                  <w:szCs w:val="22"/>
                  <w:lang w:val="en-US" w:eastAsia="zh-CN"/>
                </w:rPr>
                <w:t>角色</w:t>
              </w:r>
            </w:ins>
            <w:ins w:id="440" w:author="zhoujiansheng" w:date="2025-04-03T15:14:24Z">
              <w:r>
                <w:rPr>
                  <w:rFonts w:hint="eastAsia" w:ascii="宋体" w:hAnsi="宋体"/>
                  <w:sz w:val="22"/>
                  <w:szCs w:val="22"/>
                  <w:lang w:val="en-US" w:eastAsia="zh-CN"/>
                </w:rPr>
                <w:t>后，</w:t>
              </w:r>
            </w:ins>
            <w:ins w:id="441" w:author="zhoujiansheng" w:date="2025-04-03T15:14:25Z">
              <w:r>
                <w:rPr>
                  <w:rFonts w:hint="eastAsia" w:ascii="宋体" w:hAnsi="宋体"/>
                  <w:sz w:val="22"/>
                  <w:szCs w:val="22"/>
                  <w:lang w:val="en-US" w:eastAsia="zh-CN"/>
                </w:rPr>
                <w:t>可</w:t>
              </w:r>
            </w:ins>
            <w:ins w:id="442" w:author="zhoujiansheng" w:date="2025-04-03T15:14:37Z">
              <w:r>
                <w:rPr>
                  <w:rFonts w:hint="eastAsia" w:ascii="宋体" w:hAnsi="宋体"/>
                  <w:sz w:val="22"/>
                  <w:szCs w:val="22"/>
                  <w:lang w:val="en-US" w:eastAsia="zh-CN"/>
                </w:rPr>
                <w:t>正常</w:t>
              </w:r>
            </w:ins>
            <w:ins w:id="443" w:author="zhoujiansheng" w:date="2025-04-03T15:14:38Z">
              <w:r>
                <w:rPr>
                  <w:rFonts w:hint="eastAsia" w:ascii="宋体" w:hAnsi="宋体"/>
                  <w:sz w:val="22"/>
                  <w:szCs w:val="22"/>
                  <w:lang w:val="en-US" w:eastAsia="zh-CN"/>
                </w:rPr>
                <w:t>使用</w:t>
              </w:r>
            </w:ins>
            <w:ins w:id="444" w:author="zhoujiansheng" w:date="2025-04-03T15:14:43Z">
              <w:r>
                <w:rPr>
                  <w:rFonts w:hint="eastAsia" w:ascii="宋体" w:hAnsi="宋体"/>
                  <w:sz w:val="22"/>
                  <w:szCs w:val="22"/>
                  <w:lang w:val="en-US" w:eastAsia="zh-CN"/>
                </w:rPr>
                <w:t>该功能</w:t>
              </w:r>
            </w:ins>
            <w:ins w:id="445" w:author="zhoujiansheng" w:date="2025-04-03T15:14:44Z">
              <w:r>
                <w:rPr>
                  <w:rFonts w:hint="eastAsia" w:ascii="宋体" w:hAnsi="宋体"/>
                  <w:sz w:val="22"/>
                  <w:szCs w:val="22"/>
                  <w:lang w:val="en-US" w:eastAsia="zh-CN"/>
                </w:rPr>
                <w:t>。</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V版本</w:t>
            </w:r>
          </w:p>
        </w:tc>
      </w:tr>
    </w:tbl>
    <w:p>
      <w:pPr>
        <w:widowControl w:val="0"/>
        <w:numPr>
          <w:ilvl w:val="0"/>
          <w:numId w:val="0"/>
        </w:numPr>
        <w:spacing w:before="20" w:beforeLines="20" w:after="20" w:afterLines="20" w:line="288" w:lineRule="auto"/>
        <w:jc w:val="both"/>
        <w:rPr>
          <w:rFonts w:hint="default"/>
          <w:lang w:val="en-US" w:eastAsia="zh-CN"/>
        </w:rPr>
      </w:pPr>
    </w:p>
    <w:p>
      <w:pPr>
        <w:rPr>
          <w:rFonts w:hint="default"/>
          <w:lang w:val="en-US" w:eastAsia="zh-CN"/>
        </w:rPr>
      </w:pPr>
      <w:r>
        <w:rPr>
          <w:rFonts w:hint="default"/>
          <w:lang w:val="en-US" w:eastAsia="zh-CN"/>
        </w:rPr>
        <w:br w:type="page"/>
      </w:r>
    </w:p>
    <w:p>
      <w:pPr>
        <w:pStyle w:val="3"/>
        <w:numPr>
          <w:ilvl w:val="1"/>
          <w:numId w:val="1"/>
        </w:numPr>
        <w:bidi w:val="0"/>
        <w:rPr>
          <w:rFonts w:hint="eastAsia"/>
          <w:lang w:val="en-US" w:eastAsia="zh-CN"/>
        </w:rPr>
      </w:pPr>
      <w:r>
        <w:rPr>
          <w:rFonts w:hint="eastAsia"/>
          <w:lang w:val="en-US" w:eastAsia="zh-CN"/>
        </w:rPr>
        <w:t>GXEMS-RD-06-002 流程角色配置</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303"/>
        <w:gridCol w:w="721"/>
        <w:gridCol w:w="59"/>
        <w:gridCol w:w="1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5893" w:type="dxa"/>
            <w:gridSpan w:val="4"/>
            <w:shd w:val="clear" w:color="auto" w:fill="BFBFBF"/>
          </w:tcPr>
          <w:p>
            <w:pPr>
              <w:pStyle w:val="7"/>
              <w:rPr>
                <w:rFonts w:hint="default" w:eastAsia="宋体"/>
                <w:sz w:val="22"/>
                <w:szCs w:val="22"/>
                <w:lang w:val="en-US" w:eastAsia="zh-CN"/>
              </w:rPr>
            </w:pPr>
            <w:r>
              <w:rPr>
                <w:rFonts w:hint="eastAsia"/>
                <w:sz w:val="22"/>
                <w:szCs w:val="22"/>
                <w:lang w:val="en-US" w:eastAsia="zh-CN"/>
              </w:rPr>
              <w:t>系统管理--用户角色管理--流程角色配置</w:t>
            </w:r>
          </w:p>
        </w:tc>
        <w:tc>
          <w:tcPr>
            <w:tcW w:w="780" w:type="dxa"/>
            <w:gridSpan w:val="2"/>
            <w:shd w:val="clear" w:color="auto" w:fill="BFBFBF"/>
          </w:tcPr>
          <w:p>
            <w:pPr>
              <w:pStyle w:val="7"/>
              <w:rPr>
                <w:sz w:val="22"/>
                <w:szCs w:val="22"/>
              </w:rPr>
            </w:pPr>
            <w:r>
              <w:rPr>
                <w:rFonts w:hint="eastAsia"/>
                <w:sz w:val="22"/>
                <w:szCs w:val="22"/>
              </w:rPr>
              <w:t>版本</w:t>
            </w:r>
          </w:p>
        </w:tc>
        <w:tc>
          <w:tcPr>
            <w:tcW w:w="1965" w:type="dxa"/>
            <w:shd w:val="clear" w:color="auto" w:fill="BFBFBF"/>
          </w:tcPr>
          <w:p>
            <w:pPr>
              <w:pStyle w:val="7"/>
              <w:rPr>
                <w:rFonts w:hint="default" w:eastAsia="宋体"/>
                <w:sz w:val="22"/>
                <w:szCs w:val="22"/>
                <w:lang w:val="en-US" w:eastAsia="zh-CN"/>
              </w:rPr>
            </w:pPr>
            <w:r>
              <w:rPr>
                <w:rFonts w:hint="eastAsia"/>
                <w:sz w:val="22"/>
                <w:szCs w:val="22"/>
                <w:lang w:val="en-US" w:eastAsia="zh-CN"/>
              </w:rPr>
              <w:t>GXEMS1.0.7.0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需求时间：2025-05-16</w:t>
            </w:r>
          </w:p>
          <w:p>
            <w:pPr>
              <w:rPr>
                <w:rFonts w:hint="default"/>
                <w:lang w:val="en-US" w:eastAsia="zh-CN"/>
              </w:rPr>
            </w:pPr>
            <w:r>
              <w:rPr>
                <w:rFonts w:hint="eastAsia"/>
                <w:b/>
                <w:bCs/>
                <w:lang w:val="en-US" w:eastAsia="zh-CN"/>
              </w:rPr>
              <w:t>需求背景</w:t>
            </w:r>
            <w:r>
              <w:rPr>
                <w:rFonts w:hint="eastAsia"/>
                <w:lang w:val="en-US" w:eastAsia="zh-CN"/>
              </w:rPr>
              <w:t>：当前流程审批人员，无选择范围限制，所有系统账号均可被选择，无法保证流程审批合规性，为确保流程审批满足客户使用要求，实现系统中流程审批角色的灵活配置与管理，使流程功能在调用时，对应流程节点的审批人员仅能从已配置的对应角色中选择，确保流程审批合规。</w:t>
            </w:r>
          </w:p>
          <w:p>
            <w:pPr>
              <w:rPr>
                <w:rFonts w:hint="eastAsia"/>
                <w:lang w:val="en-US" w:eastAsia="zh-CN"/>
              </w:rPr>
            </w:pPr>
          </w:p>
          <w:p>
            <w:pPr>
              <w:rPr>
                <w:rFonts w:hint="eastAsia"/>
                <w:lang w:val="en-US" w:eastAsia="zh-CN"/>
              </w:rPr>
            </w:pPr>
            <w:r>
              <w:rPr>
                <w:rFonts w:hint="eastAsia"/>
                <w:b/>
                <w:bCs/>
                <w:lang w:val="en-US" w:eastAsia="zh-CN"/>
              </w:rPr>
              <w:t>需求内容</w:t>
            </w:r>
            <w:r>
              <w:rPr>
                <w:rFonts w:hint="eastAsia"/>
                <w:lang w:val="en-US" w:eastAsia="zh-CN"/>
              </w:rPr>
              <w:t>：</w:t>
            </w:r>
          </w:p>
          <w:p>
            <w:pPr>
              <w:rPr>
                <w:rFonts w:hint="default"/>
                <w:lang w:val="en-US" w:eastAsia="zh-CN"/>
              </w:rPr>
            </w:pPr>
            <w:r>
              <w:rPr>
                <w:rFonts w:hint="eastAsia"/>
                <w:lang w:val="en-US" w:eastAsia="zh-CN"/>
              </w:rPr>
              <w:t>功能分两个TAB页，一个流程角色管理，一个流程角色分配。</w:t>
            </w:r>
          </w:p>
          <w:p>
            <w:pPr>
              <w:rPr>
                <w:rFonts w:hint="default"/>
                <w:b/>
                <w:bCs/>
                <w:lang w:val="en-US" w:eastAsia="zh-CN"/>
              </w:rPr>
            </w:pPr>
            <w:r>
              <w:rPr>
                <w:rFonts w:hint="eastAsia"/>
                <w:b/>
                <w:bCs/>
                <w:lang w:val="en-US" w:eastAsia="zh-CN"/>
              </w:rPr>
              <w:t>1、流程角色管理页面</w:t>
            </w:r>
          </w:p>
          <w:p>
            <w:pPr>
              <w:rPr>
                <w:rFonts w:hint="eastAsia"/>
                <w:lang w:val="en-US" w:eastAsia="zh-CN"/>
              </w:rPr>
            </w:pPr>
            <w:r>
              <w:rPr>
                <w:rFonts w:hint="eastAsia"/>
                <w:lang w:val="en-US" w:eastAsia="zh-CN"/>
              </w:rPr>
              <w:t>在流程角色管理页面，可以添加已上线流程类功能及功能中的各审批节点角色。</w:t>
            </w:r>
          </w:p>
          <w:p>
            <w:pPr>
              <w:numPr>
                <w:ilvl w:val="0"/>
                <w:numId w:val="0"/>
              </w:numPr>
              <w:ind w:leftChars="0"/>
              <w:rPr>
                <w:rFonts w:hint="eastAsia"/>
                <w:lang w:val="en-US" w:eastAsia="zh-CN"/>
              </w:rPr>
            </w:pPr>
            <w:r>
              <w:rPr>
                <w:rFonts w:hint="eastAsia"/>
                <w:lang w:val="en-US" w:eastAsia="zh-CN"/>
              </w:rPr>
              <w:t>1.1系统功能名称：下拉可选，枚举选项为系统已上线三级功能点。功能选项支持模糊查询。</w:t>
            </w:r>
          </w:p>
          <w:p>
            <w:pPr>
              <w:numPr>
                <w:ilvl w:val="0"/>
                <w:numId w:val="0"/>
              </w:numPr>
              <w:ind w:leftChars="0"/>
              <w:rPr>
                <w:rFonts w:hint="eastAsia"/>
                <w:lang w:val="en-US" w:eastAsia="zh-CN"/>
              </w:rPr>
            </w:pPr>
            <w:r>
              <w:rPr>
                <w:rFonts w:hint="eastAsia"/>
                <w:lang w:val="en-US" w:eastAsia="zh-CN"/>
              </w:rPr>
              <w:t>1.2流程角色名称：点击新增，通过手动输入对应功能的各流程节点审批角色名称，如：市公司动力班长。一个系统功能下，可以新增多个业务角色名称。已新增的角色名称允许编辑和删除。</w:t>
            </w:r>
          </w:p>
          <w:p>
            <w:pPr>
              <w:numPr>
                <w:ilvl w:val="0"/>
                <w:numId w:val="0"/>
              </w:numPr>
              <w:ind w:leftChars="0"/>
              <w:rPr>
                <w:rFonts w:hint="default"/>
                <w:lang w:val="en-US" w:eastAsia="zh-CN"/>
              </w:rPr>
            </w:pPr>
          </w:p>
          <w:p>
            <w:pPr>
              <w:rPr>
                <w:rFonts w:hint="default"/>
                <w:lang w:val="en-US" w:eastAsia="zh-CN"/>
              </w:rPr>
            </w:pPr>
          </w:p>
          <w:p>
            <w:pPr>
              <w:rPr>
                <w:rFonts w:hint="default"/>
                <w:b/>
                <w:bCs/>
                <w:lang w:val="en-US" w:eastAsia="zh-CN"/>
              </w:rPr>
            </w:pPr>
            <w:r>
              <w:rPr>
                <w:rFonts w:hint="eastAsia"/>
                <w:b/>
                <w:bCs/>
                <w:lang w:val="en-US" w:eastAsia="zh-CN"/>
              </w:rPr>
              <w:t>2、流程角色分配页面</w:t>
            </w:r>
          </w:p>
          <w:p>
            <w:pPr>
              <w:rPr>
                <w:rFonts w:hint="eastAsia"/>
                <w:lang w:val="en-US" w:eastAsia="zh-CN"/>
              </w:rPr>
            </w:pPr>
            <w:r>
              <w:rPr>
                <w:rFonts w:hint="eastAsia"/>
                <w:lang w:val="en-US" w:eastAsia="zh-CN"/>
              </w:rPr>
              <w:t>对已新增和配置的功能及流程角色，按动环空间地市（对应本机构管理中的用户部门）进行配置，以报表的形式呈现。各地市对应角色可选择已有账号进行填充。</w:t>
            </w:r>
          </w:p>
          <w:p>
            <w:pPr>
              <w:rPr>
                <w:rFonts w:hint="eastAsia"/>
                <w:lang w:val="en-US" w:eastAsia="zh-CN"/>
              </w:rPr>
            </w:pPr>
            <w:r>
              <w:rPr>
                <w:rFonts w:hint="eastAsia"/>
                <w:lang w:val="en-US" w:eastAsia="zh-CN"/>
              </w:rPr>
              <w:t>2.1单个角色可配置多个用户，显示真实姓名，鼠标hover显示账号的真实姓名、账号、归属部门、手机号信息。</w:t>
            </w:r>
          </w:p>
          <w:p>
            <w:pPr>
              <w:rPr>
                <w:rFonts w:hint="eastAsia"/>
                <w:lang w:val="en-US" w:eastAsia="zh-CN"/>
              </w:rPr>
            </w:pPr>
            <w:r>
              <w:rPr>
                <w:rFonts w:hint="eastAsia"/>
                <w:lang w:val="en-US" w:eastAsia="zh-CN"/>
              </w:rPr>
              <w:t>2.2已新增账号可以单个删除或对地市当前被筛选的流程功能下全量角色进行重置。</w:t>
            </w:r>
          </w:p>
          <w:p>
            <w:pPr>
              <w:rPr>
                <w:rFonts w:hint="default"/>
                <w:lang w:val="en-US" w:eastAsia="zh-CN"/>
              </w:rPr>
            </w:pPr>
            <w:r>
              <w:rPr>
                <w:rFonts w:hint="eastAsia"/>
                <w:lang w:val="en-US" w:eastAsia="zh-CN"/>
              </w:rPr>
              <w:t>2.3所有新建流程功能，首先判断这个流程角色配置页面是否已经创建该功能，如果创建了，则通过角色名称去匹配已经配置的账号信息。如果没创建，则无须判断，对应流程功能业务工单的审批人员，下拉可选范围为全量账号。</w:t>
            </w:r>
          </w:p>
          <w:p>
            <w:pPr>
              <w:rPr>
                <w:rFonts w:hint="eastAsia"/>
                <w:lang w:val="en-US" w:eastAsia="zh-CN"/>
              </w:rPr>
            </w:pPr>
            <w:r>
              <w:rPr>
                <w:rFonts w:hint="eastAsia"/>
                <w:lang w:val="en-US" w:eastAsia="zh-CN"/>
              </w:rPr>
              <w:t>2.4已配置流程角色用户的功能，新增审批工单时，根据账号对应的归属部门，自动填充对应角色的审批人员。若该角色只配置了一个账号，则默认填充该账号；若该角色配置了多个账号，则默认填充第一个，工单发起人可删除默认重新选择；若该角色未配置，则不填充，且下拉可选账号信息为空。</w:t>
            </w:r>
          </w:p>
          <w:p>
            <w:pPr>
              <w:rPr>
                <w:rFonts w:hint="default"/>
                <w:lang w:val="en-US" w:eastAsia="zh-CN"/>
              </w:rPr>
            </w:pPr>
            <w:r>
              <w:rPr>
                <w:rFonts w:hint="eastAsia"/>
                <w:lang w:val="en-US" w:eastAsia="zh-CN"/>
              </w:rPr>
              <w:t>2.5若归属部门为区公司，则全量已配置角色账号可选。</w:t>
            </w:r>
          </w:p>
          <w:p>
            <w:pPr>
              <w:rPr>
                <w:rFonts w:hint="default"/>
                <w:lang w:val="en-US" w:eastAsia="zh-CN"/>
              </w:rPr>
            </w:pPr>
            <w:r>
              <w:drawing>
                <wp:inline distT="0" distB="0" distL="114300" distR="114300">
                  <wp:extent cx="6177915" cy="2236470"/>
                  <wp:effectExtent l="0" t="0" r="9525" b="381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0"/>
                          <a:stretch>
                            <a:fillRect/>
                          </a:stretch>
                        </pic:blipFill>
                        <pic:spPr>
                          <a:xfrm>
                            <a:off x="0" y="0"/>
                            <a:ext cx="6177915" cy="2236470"/>
                          </a:xfrm>
                          <a:prstGeom prst="rect">
                            <a:avLst/>
                          </a:prstGeom>
                          <a:noFill/>
                          <a:ln>
                            <a:noFill/>
                          </a:ln>
                        </pic:spPr>
                      </pic:pic>
                    </a:graphicData>
                  </a:graphic>
                </wp:inline>
              </w:drawing>
            </w:r>
          </w:p>
          <w:p>
            <w:pPr>
              <w:rPr>
                <w:rFonts w:hint="default"/>
                <w:lang w:val="en-US" w:eastAsia="zh-CN"/>
              </w:rPr>
            </w:pPr>
            <w:r>
              <w:drawing>
                <wp:inline distT="0" distB="0" distL="114300" distR="114300">
                  <wp:extent cx="6177280" cy="1589405"/>
                  <wp:effectExtent l="9525" t="9525" r="15875" b="1651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1"/>
                          <a:stretch>
                            <a:fillRect/>
                          </a:stretch>
                        </pic:blipFill>
                        <pic:spPr>
                          <a:xfrm>
                            <a:off x="0" y="0"/>
                            <a:ext cx="6177280" cy="1589405"/>
                          </a:xfrm>
                          <a:prstGeom prst="rect">
                            <a:avLst/>
                          </a:prstGeom>
                          <a:noFill/>
                          <a:ln>
                            <a:solidFill>
                              <a:schemeClr val="accent1"/>
                            </a:solid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b/>
                <w:bCs/>
                <w:lang w:val="en-US" w:eastAsia="zh-CN"/>
              </w:rPr>
              <w:t>权限说明</w:t>
            </w:r>
            <w:r>
              <w:rPr>
                <w:rFonts w:hint="eastAsia"/>
                <w:lang w:val="en-US" w:eastAsia="zh-CN"/>
              </w:rPr>
              <w:t>：</w:t>
            </w:r>
          </w:p>
          <w:p>
            <w:pPr>
              <w:numPr>
                <w:ilvl w:val="0"/>
                <w:numId w:val="0"/>
              </w:numPr>
              <w:ind w:leftChars="0"/>
              <w:rPr>
                <w:rFonts w:hint="default"/>
                <w:lang w:val="en-US" w:eastAsia="zh-CN"/>
              </w:rPr>
            </w:pPr>
            <w:r>
              <w:rPr>
                <w:rFonts w:hint="eastAsia"/>
                <w:lang w:val="en-US" w:eastAsia="zh-CN"/>
              </w:rPr>
              <w:t>功能上线后，权限仅分配给省级管理员。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待评审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hint="default" w:ascii="宋体" w:hAnsi="宋体"/>
                <w:sz w:val="22"/>
                <w:szCs w:val="22"/>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广西动环工作台</w:t>
            </w:r>
          </w:p>
        </w:tc>
      </w:tr>
    </w:tbl>
    <w:p>
      <w:pPr>
        <w:widowControl w:val="0"/>
        <w:numPr>
          <w:ilvl w:val="0"/>
          <w:numId w:val="0"/>
        </w:numPr>
        <w:spacing w:before="20" w:beforeLines="20" w:after="20" w:afterLines="20" w:line="288" w:lineRule="auto"/>
        <w:jc w:val="both"/>
        <w:rPr>
          <w:rFonts w:hint="default"/>
          <w:lang w:val="en-US" w:eastAsia="zh-CN"/>
        </w:rPr>
      </w:pPr>
    </w:p>
    <w:p>
      <w:pPr>
        <w:rPr>
          <w:rFonts w:hint="default"/>
          <w:lang w:val="en-US" w:eastAsia="zh-CN"/>
        </w:rPr>
      </w:pPr>
      <w:r>
        <w:rPr>
          <w:rFonts w:hint="default"/>
          <w:lang w:val="en-US" w:eastAsia="zh-CN"/>
        </w:rPr>
        <w:br w:type="page"/>
      </w:r>
    </w:p>
    <w:p>
      <w:pPr>
        <w:pStyle w:val="2"/>
        <w:numPr>
          <w:ilvl w:val="0"/>
          <w:numId w:val="1"/>
        </w:numPr>
        <w:bidi w:val="0"/>
        <w:ind w:left="0" w:leftChars="0" w:firstLine="0" w:firstLineChars="0"/>
        <w:rPr>
          <w:rFonts w:hint="eastAsia"/>
          <w:lang w:val="en-US" w:eastAsia="zh-CN"/>
        </w:rPr>
      </w:pPr>
      <w:r>
        <w:rPr>
          <w:rFonts w:hint="eastAsia"/>
          <w:lang w:val="en-US" w:eastAsia="zh-CN"/>
        </w:rPr>
        <w:t>资源资产（广西）</w:t>
      </w:r>
    </w:p>
    <w:p>
      <w:pPr>
        <w:pStyle w:val="3"/>
        <w:numPr>
          <w:ilvl w:val="1"/>
          <w:numId w:val="1"/>
        </w:numPr>
        <w:bidi w:val="0"/>
        <w:rPr>
          <w:rFonts w:hint="eastAsia"/>
          <w:lang w:val="en-US" w:eastAsia="zh-CN"/>
        </w:rPr>
      </w:pPr>
      <w:r>
        <w:rPr>
          <w:rFonts w:hint="eastAsia"/>
          <w:lang w:val="en-US" w:eastAsia="zh-CN"/>
        </w:rPr>
        <w:t>GEMC-YH-07-001 设备维护/系统维护/批量维护功能重构</w:t>
      </w:r>
    </w:p>
    <w:p>
      <w:pPr>
        <w:widowControl w:val="0"/>
        <w:numPr>
          <w:ilvl w:val="0"/>
          <w:numId w:val="0"/>
        </w:numPr>
        <w:spacing w:before="20" w:beforeLines="20" w:after="20" w:afterLines="20" w:line="288" w:lineRule="auto"/>
        <w:jc w:val="both"/>
        <w:rPr>
          <w:rFonts w:hint="default"/>
          <w:sz w:val="21"/>
          <w:lang w:val="en-US" w:eastAsia="zh-CN"/>
        </w:rPr>
      </w:pPr>
    </w:p>
    <w:p>
      <w:pPr>
        <w:rPr>
          <w:rFonts w:hint="default"/>
          <w:sz w:val="21"/>
          <w:lang w:val="en-US" w:eastAsia="zh-CN"/>
        </w:rPr>
      </w:pPr>
      <w:r>
        <w:rPr>
          <w:rFonts w:hint="default"/>
          <w:sz w:val="21"/>
          <w:lang w:val="en-US" w:eastAsia="zh-CN"/>
        </w:rPr>
        <w:br w:type="page"/>
      </w:r>
    </w:p>
    <w:p>
      <w:pPr>
        <w:pStyle w:val="2"/>
        <w:numPr>
          <w:ilvl w:val="0"/>
          <w:numId w:val="1"/>
        </w:numPr>
        <w:bidi w:val="0"/>
        <w:ind w:left="0" w:leftChars="0" w:firstLine="0" w:firstLineChars="0"/>
        <w:rPr>
          <w:rFonts w:hint="eastAsia"/>
          <w:lang w:val="en-US" w:eastAsia="zh-CN"/>
        </w:rPr>
      </w:pPr>
      <w:r>
        <w:rPr>
          <w:rFonts w:hint="eastAsia"/>
          <w:lang w:val="en-US" w:eastAsia="zh-CN"/>
        </w:rPr>
        <w:t>配置</w:t>
      </w:r>
    </w:p>
    <w:p>
      <w:pPr>
        <w:pStyle w:val="3"/>
        <w:numPr>
          <w:ilvl w:val="1"/>
          <w:numId w:val="1"/>
        </w:numPr>
        <w:bidi w:val="0"/>
        <w:rPr>
          <w:rFonts w:hint="eastAsia"/>
          <w:lang w:val="en-US" w:eastAsia="zh-CN"/>
        </w:rPr>
      </w:pPr>
      <w:r>
        <w:rPr>
          <w:rFonts w:hint="eastAsia"/>
          <w:lang w:val="en-US" w:eastAsia="zh-CN"/>
        </w:rPr>
        <w:t>GEMC-YH-08-001机柜管理相关功能优化</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497"/>
        <w:gridCol w:w="1080"/>
        <w:gridCol w:w="1236"/>
        <w:gridCol w:w="906"/>
        <w:gridCol w:w="995"/>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5"/>
            <w:shd w:val="clear" w:color="auto" w:fill="BFBFBF"/>
          </w:tcPr>
          <w:p>
            <w:pPr>
              <w:pStyle w:val="7"/>
              <w:rPr>
                <w:rFonts w:hint="default" w:eastAsia="宋体"/>
                <w:sz w:val="22"/>
                <w:szCs w:val="22"/>
                <w:lang w:val="en-US" w:eastAsia="zh-CN"/>
              </w:rPr>
            </w:pPr>
            <w:r>
              <w:rPr>
                <w:rFonts w:hint="eastAsia"/>
                <w:sz w:val="22"/>
                <w:szCs w:val="22"/>
                <w:lang w:val="en-US" w:eastAsia="zh-CN"/>
              </w:rPr>
              <w:t>机柜管理/机柜报表/机柜视图配置/机柜可视化</w:t>
            </w:r>
          </w:p>
        </w:tc>
        <w:tc>
          <w:tcPr>
            <w:tcW w:w="995" w:type="dxa"/>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GEMC1.0.1.0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优化需求时间：2025-01-02</w:t>
            </w:r>
          </w:p>
          <w:p>
            <w:pPr>
              <w:rPr>
                <w:rFonts w:hint="eastAsia"/>
                <w:lang w:val="en-US" w:eastAsia="zh-CN"/>
              </w:rPr>
            </w:pPr>
            <w:r>
              <w:rPr>
                <w:rFonts w:hint="eastAsia"/>
                <w:b/>
                <w:bCs/>
                <w:lang w:val="en-US" w:eastAsia="zh-CN"/>
              </w:rPr>
              <w:t>优化内容</w:t>
            </w:r>
            <w:r>
              <w:rPr>
                <w:rFonts w:hint="eastAsia"/>
                <w:lang w:val="en-US" w:eastAsia="zh-CN"/>
              </w:rPr>
              <w:t>：</w:t>
            </w:r>
          </w:p>
          <w:p>
            <w:pPr>
              <w:rPr>
                <w:rFonts w:hint="default"/>
                <w:b/>
                <w:bCs/>
                <w:lang w:val="en-US" w:eastAsia="zh-CN"/>
              </w:rPr>
            </w:pPr>
            <w:r>
              <w:rPr>
                <w:rFonts w:hint="eastAsia"/>
                <w:b/>
                <w:bCs/>
                <w:lang w:val="en-US" w:eastAsia="zh-CN"/>
              </w:rPr>
              <w:t>1、机柜管理页面字段优化</w:t>
            </w:r>
          </w:p>
          <w:p>
            <w:pPr>
              <w:rPr>
                <w:rFonts w:hint="eastAsia"/>
                <w:lang w:val="en-US" w:eastAsia="zh-CN"/>
              </w:rPr>
            </w:pPr>
            <w:r>
              <w:rPr>
                <w:rFonts w:hint="eastAsia"/>
                <w:lang w:val="en-US" w:eastAsia="zh-CN"/>
              </w:rPr>
              <w:t>1.1机柜管理功能中，对机柜列和机柜管理页面的列表标题字段增加必填项标识。</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rPr>
                <w:rFonts w:hint="eastAsia"/>
                <w:lang w:val="en-US" w:eastAsia="zh-CN"/>
              </w:rPr>
              <w:t>1.1.1新增机柜列需增加必填标识的字段：机柜列名称、机柜列类别、额定功率(KW）、设计机柜位</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rPr>
                <w:rFonts w:hint="eastAsia"/>
                <w:lang w:val="en-US" w:eastAsia="zh-CN"/>
              </w:rPr>
              <w:t>1.1.2新增机柜需要增加必填标识的字段：机柜名称、额定功率(KW）</w:t>
            </w:r>
          </w:p>
          <w:p>
            <w:pPr>
              <w:jc w:val="center"/>
            </w:pPr>
            <w:r>
              <w:drawing>
                <wp:inline distT="0" distB="0" distL="114300" distR="114300">
                  <wp:extent cx="6177280" cy="1374775"/>
                  <wp:effectExtent l="0" t="0" r="10160"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2"/>
                          <a:stretch>
                            <a:fillRect/>
                          </a:stretch>
                        </pic:blipFill>
                        <pic:spPr>
                          <a:xfrm>
                            <a:off x="0" y="0"/>
                            <a:ext cx="6177280" cy="1374775"/>
                          </a:xfrm>
                          <a:prstGeom prst="rect">
                            <a:avLst/>
                          </a:prstGeom>
                          <a:noFill/>
                          <a:ln>
                            <a:noFill/>
                          </a:ln>
                        </pic:spPr>
                      </pic:pic>
                    </a:graphicData>
                  </a:graphic>
                </wp:inline>
              </w:drawing>
            </w:r>
          </w:p>
          <w:p>
            <w:pPr>
              <w:jc w:val="center"/>
            </w:pPr>
            <w:r>
              <w:drawing>
                <wp:inline distT="0" distB="0" distL="114300" distR="114300">
                  <wp:extent cx="6179820" cy="1295400"/>
                  <wp:effectExtent l="0" t="0" r="762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3"/>
                          <a:stretch>
                            <a:fillRect/>
                          </a:stretch>
                        </pic:blipFill>
                        <pic:spPr>
                          <a:xfrm>
                            <a:off x="0" y="0"/>
                            <a:ext cx="6179820" cy="1295400"/>
                          </a:xfrm>
                          <a:prstGeom prst="rect">
                            <a:avLst/>
                          </a:prstGeom>
                          <a:noFill/>
                          <a:ln>
                            <a:noFill/>
                          </a:ln>
                        </pic:spPr>
                      </pic:pic>
                    </a:graphicData>
                  </a:graphic>
                </wp:inline>
              </w:drawing>
            </w:r>
          </w:p>
          <w:p>
            <w:pPr>
              <w:keepNext w:val="0"/>
              <w:keepLines w:val="0"/>
              <w:widowControl/>
              <w:suppressLineNumbers w:val="0"/>
              <w:jc w:val="left"/>
              <w:textAlignment w:val="center"/>
              <w:rPr>
                <w:rFonts w:hint="default" w:ascii="宋体" w:hAnsi="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1.2机柜管理配置编辑页面，额定U位下拉可选内容与需求不一致。系统按需求进行修正补充。</w:t>
            </w:r>
          </w:p>
          <w:p>
            <w:pPr>
              <w:keepNext w:val="0"/>
              <w:keepLines w:val="0"/>
              <w:widowControl/>
              <w:suppressLineNumbers w:val="0"/>
              <w:jc w:val="left"/>
              <w:textAlignment w:val="center"/>
              <w:rPr>
                <w:rFonts w:hint="eastAsia" w:ascii="宋体" w:hAnsi="宋体" w:cs="宋体"/>
                <w:i w:val="0"/>
                <w:iCs w:val="0"/>
                <w:color w:val="000000"/>
                <w:kern w:val="0"/>
                <w:sz w:val="22"/>
                <w:szCs w:val="22"/>
                <w:u w:val="none"/>
                <w:lang w:val="en-US" w:eastAsia="zh-CN" w:bidi="ar"/>
              </w:rPr>
            </w:pPr>
            <w:r>
              <w:drawing>
                <wp:inline distT="0" distB="0" distL="114300" distR="114300">
                  <wp:extent cx="6179185" cy="2350770"/>
                  <wp:effectExtent l="0" t="0" r="8255"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54"/>
                          <a:stretch>
                            <a:fillRect/>
                          </a:stretch>
                        </pic:blipFill>
                        <pic:spPr>
                          <a:xfrm>
                            <a:off x="0" y="0"/>
                            <a:ext cx="6179185" cy="2350770"/>
                          </a:xfrm>
                          <a:prstGeom prst="rect">
                            <a:avLst/>
                          </a:prstGeom>
                          <a:noFill/>
                          <a:ln>
                            <a:noFill/>
                          </a:ln>
                        </pic:spPr>
                      </pic:pic>
                    </a:graphicData>
                  </a:graphic>
                </wp:inline>
              </w:drawing>
            </w:r>
          </w:p>
          <w:p>
            <w:pPr>
              <w:keepNext w:val="0"/>
              <w:keepLines w:val="0"/>
              <w:widowControl/>
              <w:suppressLineNumbers w:val="0"/>
              <w:jc w:val="left"/>
              <w:textAlignment w:val="center"/>
              <w:rPr>
                <w:rFonts w:hint="default" w:ascii="宋体" w:hAnsi="宋体" w:cs="宋体"/>
                <w:i w:val="0"/>
                <w:iCs w:val="0"/>
                <w:color w:val="000000"/>
                <w:kern w:val="0"/>
                <w:sz w:val="22"/>
                <w:szCs w:val="22"/>
                <w:u w:val="none"/>
                <w:lang w:val="en-US" w:eastAsia="zh-CN" w:bidi="ar"/>
              </w:rPr>
            </w:pPr>
          </w:p>
          <w:p>
            <w:pPr>
              <w:keepNext w:val="0"/>
              <w:keepLines w:val="0"/>
              <w:widowControl/>
              <w:suppressLineNumbers w:val="0"/>
              <w:jc w:val="left"/>
              <w:textAlignment w:val="center"/>
              <w:rPr>
                <w:rFonts w:hint="default" w:ascii="宋体" w:hAnsi="宋体" w:cs="宋体"/>
                <w:i w:val="0"/>
                <w:iCs w:val="0"/>
                <w:color w:val="000000"/>
                <w:kern w:val="0"/>
                <w:sz w:val="22"/>
                <w:szCs w:val="22"/>
                <w:u w:val="none"/>
                <w:lang w:val="en-US" w:eastAsia="zh-CN" w:bidi="ar"/>
              </w:rPr>
            </w:pPr>
          </w:p>
          <w:p>
            <w:pPr>
              <w:keepNext w:val="0"/>
              <w:keepLines w:val="0"/>
              <w:widowControl/>
              <w:numPr>
                <w:ilvl w:val="-1"/>
                <w:numId w:val="0"/>
              </w:numPr>
              <w:suppressLineNumbers w:val="0"/>
              <w:jc w:val="left"/>
              <w:textAlignment w:val="center"/>
              <w:rPr>
                <w:rFonts w:hint="eastAsia" w:ascii="宋体" w:hAnsi="宋体" w:cs="宋体"/>
                <w:b/>
                <w:bCs/>
                <w:i w:val="0"/>
                <w:iCs w:val="0"/>
                <w:color w:val="000000"/>
                <w:kern w:val="0"/>
                <w:sz w:val="22"/>
                <w:szCs w:val="22"/>
                <w:u w:val="none"/>
                <w:lang w:val="en-US" w:eastAsia="zh-CN" w:bidi="ar"/>
              </w:rPr>
            </w:pPr>
            <w:r>
              <w:rPr>
                <w:rFonts w:hint="eastAsia" w:ascii="宋体" w:hAnsi="宋体" w:cs="宋体"/>
                <w:b/>
                <w:bCs/>
                <w:i w:val="0"/>
                <w:iCs w:val="0"/>
                <w:color w:val="000000"/>
                <w:kern w:val="0"/>
                <w:sz w:val="22"/>
                <w:szCs w:val="22"/>
                <w:u w:val="none"/>
                <w:lang w:val="en-US" w:eastAsia="zh-CN" w:bidi="ar"/>
              </w:rPr>
              <w:t>2、机柜和机柜列用电关系配置</w:t>
            </w:r>
          </w:p>
          <w:p>
            <w:pPr>
              <w:keepNext w:val="0"/>
              <w:keepLines w:val="0"/>
              <w:widowControl/>
              <w:numPr>
                <w:ilvl w:val="0"/>
                <w:numId w:val="0"/>
              </w:numPr>
              <w:suppressLineNumbers w:val="0"/>
              <w:jc w:val="left"/>
              <w:textAlignment w:val="center"/>
              <w:rPr>
                <w:rFonts w:hint="default" w:ascii="宋体" w:hAnsi="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2.1在左侧选择设备类型下拉选项中增加“低压交流配电”类型选项。</w:t>
            </w:r>
          </w:p>
          <w:p>
            <w:pPr>
              <w:keepNext w:val="0"/>
              <w:keepLines w:val="0"/>
              <w:widowControl/>
              <w:numPr>
                <w:ilvl w:val="0"/>
                <w:numId w:val="0"/>
              </w:numPr>
              <w:suppressLineNumbers w:val="0"/>
              <w:jc w:val="left"/>
              <w:textAlignment w:val="center"/>
              <w:rPr>
                <w:rFonts w:hint="eastAsia" w:ascii="宋体" w:hAnsi="宋体" w:cs="宋体"/>
                <w:i w:val="0"/>
                <w:iCs w:val="0"/>
                <w:color w:val="000000"/>
                <w:kern w:val="0"/>
                <w:sz w:val="22"/>
                <w:szCs w:val="22"/>
                <w:u w:val="none"/>
                <w:lang w:val="en-US" w:eastAsia="zh-CN" w:bidi="ar"/>
              </w:rPr>
            </w:pPr>
            <w:r>
              <w:rPr>
                <w:rFonts w:hint="eastAsia" w:ascii="宋体" w:hAnsi="宋体" w:cs="宋体"/>
                <w:i w:val="0"/>
                <w:iCs w:val="0"/>
                <w:color w:val="000000"/>
                <w:kern w:val="0"/>
                <w:sz w:val="22"/>
                <w:szCs w:val="22"/>
                <w:u w:val="none"/>
                <w:lang w:val="en-US" w:eastAsia="zh-CN" w:bidi="ar"/>
              </w:rPr>
              <w:t>2.2左侧空间树需显示当前机房所在站点的全量机房，进入后按站点维度展开，默认展开到当前机房下的设备层级。</w:t>
            </w:r>
          </w:p>
          <w:p>
            <w:pPr>
              <w:keepNext w:val="0"/>
              <w:keepLines w:val="0"/>
              <w:widowControl/>
              <w:numPr>
                <w:ilvl w:val="0"/>
                <w:numId w:val="0"/>
              </w:numPr>
              <w:suppressLineNumbers w:val="0"/>
              <w:jc w:val="left"/>
              <w:textAlignment w:val="center"/>
              <w:rPr>
                <w:rFonts w:hint="eastAsia" w:ascii="宋体" w:hAnsi="宋体" w:cs="宋体"/>
                <w:i w:val="0"/>
                <w:iCs w:val="0"/>
                <w:color w:val="000000"/>
                <w:kern w:val="0"/>
                <w:sz w:val="22"/>
                <w:szCs w:val="22"/>
                <w:highlight w:val="none"/>
                <w:u w:val="none"/>
                <w:lang w:val="en-US" w:eastAsia="zh-CN" w:bidi="ar"/>
              </w:rPr>
            </w:pPr>
            <w:r>
              <w:rPr>
                <w:rFonts w:hint="eastAsia" w:ascii="宋体" w:hAnsi="宋体" w:cs="宋体"/>
                <w:i w:val="0"/>
                <w:iCs w:val="0"/>
                <w:color w:val="000000"/>
                <w:kern w:val="0"/>
                <w:sz w:val="22"/>
                <w:szCs w:val="22"/>
                <w:highlight w:val="none"/>
                <w:u w:val="none"/>
                <w:lang w:val="en-US" w:eastAsia="zh-CN" w:bidi="ar"/>
              </w:rPr>
              <w:t>2.3机柜列的配置用电关系，改为三相电的电压电流配置。机柜列导入模板调整。调整后的机柜列导入模板如下：</w:t>
            </w:r>
          </w:p>
          <w:p>
            <w:pPr>
              <w:keepNext w:val="0"/>
              <w:keepLines w:val="0"/>
              <w:widowControl/>
              <w:numPr>
                <w:ilvl w:val="0"/>
                <w:numId w:val="0"/>
              </w:numPr>
              <w:suppressLineNumbers w:val="0"/>
              <w:jc w:val="left"/>
              <w:textAlignment w:val="center"/>
              <w:rPr>
                <w:rFonts w:hint="eastAsia" w:ascii="宋体" w:hAnsi="宋体" w:cs="宋体"/>
                <w:i w:val="0"/>
                <w:iCs w:val="0"/>
                <w:color w:val="000000"/>
                <w:kern w:val="0"/>
                <w:sz w:val="22"/>
                <w:szCs w:val="22"/>
                <w:highlight w:val="none"/>
                <w:u w:val="none"/>
                <w:lang w:val="en-US" w:eastAsia="zh-CN" w:bidi="ar"/>
              </w:rPr>
            </w:pPr>
            <w:r>
              <w:rPr>
                <w:rFonts w:hint="eastAsia" w:ascii="宋体" w:hAnsi="宋体" w:cs="宋体"/>
                <w:i w:val="0"/>
                <w:iCs w:val="0"/>
                <w:color w:val="000000"/>
                <w:kern w:val="0"/>
                <w:sz w:val="22"/>
                <w:szCs w:val="22"/>
                <w:highlight w:val="none"/>
                <w:u w:val="none"/>
                <w:lang w:val="en-US" w:eastAsia="zh-CN" w:bidi="ar"/>
              </w:rPr>
              <w:object>
                <v:shape id="_x0000_i1027" o:spt="75" type="#_x0000_t75" style="height:65.4pt;width:72.6pt;" o:ole="t" filled="f" o:preferrelative="t" stroked="f" coordsize="21600,21600">
                  <v:path/>
                  <v:fill on="f" focussize="0,0"/>
                  <v:stroke on="f"/>
                  <v:imagedata r:id="rId56" o:title=""/>
                  <o:lock v:ext="edit" aspectratio="t"/>
                  <w10:wrap type="none"/>
                  <w10:anchorlock/>
                </v:shape>
                <o:OLEObject Type="Embed" ProgID="Excel.Sheet.12" ShapeID="_x0000_i1027" DrawAspect="Icon" ObjectID="_1468075727" r:id="rId55">
                  <o:LockedField>false</o:LockedField>
                </o:OLEObject>
              </w:object>
            </w:r>
          </w:p>
          <w:p>
            <w:pPr>
              <w:keepNext w:val="0"/>
              <w:keepLines w:val="0"/>
              <w:widowControl/>
              <w:numPr>
                <w:ilvl w:val="0"/>
                <w:numId w:val="0"/>
              </w:numPr>
              <w:suppressLineNumbers w:val="0"/>
              <w:jc w:val="left"/>
              <w:textAlignment w:val="center"/>
              <w:rPr>
                <w:rFonts w:hint="default" w:ascii="宋体" w:hAnsi="宋体" w:cs="宋体"/>
                <w:i w:val="0"/>
                <w:iCs w:val="0"/>
                <w:color w:val="000000"/>
                <w:kern w:val="0"/>
                <w:sz w:val="22"/>
                <w:szCs w:val="22"/>
                <w:highlight w:val="none"/>
                <w:u w:val="none"/>
                <w:lang w:val="en-US" w:eastAsia="zh-CN" w:bidi="ar"/>
              </w:rPr>
            </w:pPr>
          </w:p>
          <w:p>
            <w:pPr>
              <w:keepNext w:val="0"/>
              <w:keepLines w:val="0"/>
              <w:widowControl/>
              <w:numPr>
                <w:ilvl w:val="0"/>
                <w:numId w:val="0"/>
              </w:numPr>
              <w:suppressLineNumbers w:val="0"/>
              <w:jc w:val="center"/>
              <w:textAlignment w:val="center"/>
            </w:pPr>
            <w:r>
              <w:drawing>
                <wp:inline distT="0" distB="0" distL="114300" distR="114300">
                  <wp:extent cx="6186805" cy="2901950"/>
                  <wp:effectExtent l="0" t="0" r="635" b="889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7"/>
                          <a:stretch>
                            <a:fillRect/>
                          </a:stretch>
                        </pic:blipFill>
                        <pic:spPr>
                          <a:xfrm>
                            <a:off x="0" y="0"/>
                            <a:ext cx="6186805" cy="2901950"/>
                          </a:xfrm>
                          <a:prstGeom prst="rect">
                            <a:avLst/>
                          </a:prstGeom>
                          <a:noFill/>
                          <a:ln>
                            <a:noFill/>
                          </a:ln>
                        </pic:spPr>
                      </pic:pic>
                    </a:graphicData>
                  </a:graphic>
                </wp:inline>
              </w:drawing>
            </w:r>
          </w:p>
          <w:p>
            <w:pPr>
              <w:keepNext w:val="0"/>
              <w:keepLines w:val="0"/>
              <w:widowControl/>
              <w:numPr>
                <w:ilvl w:val="0"/>
                <w:numId w:val="0"/>
              </w:numPr>
              <w:suppressLineNumbers w:val="0"/>
              <w:jc w:val="left"/>
              <w:textAlignment w:val="center"/>
              <w:rPr>
                <w:rFonts w:hint="default"/>
                <w:lang w:val="en-US" w:eastAsia="zh-CN"/>
              </w:rPr>
            </w:pPr>
          </w:p>
          <w:p>
            <w:pPr>
              <w:widowControl w:val="0"/>
              <w:numPr>
                <w:ilvl w:val="0"/>
                <w:numId w:val="0"/>
              </w:numPr>
              <w:spacing w:before="20" w:beforeLines="20" w:after="20" w:afterLines="20" w:line="288" w:lineRule="auto"/>
              <w:jc w:val="both"/>
              <w:rPr>
                <w:rFonts w:hint="default"/>
                <w:b/>
                <w:bCs/>
                <w:lang w:val="en-US" w:eastAsia="zh-CN"/>
              </w:rPr>
            </w:pPr>
            <w:r>
              <w:rPr>
                <w:rFonts w:hint="eastAsia"/>
                <w:b/>
                <w:bCs/>
                <w:lang w:val="en-US" w:eastAsia="zh-CN"/>
              </w:rPr>
              <w:t>3、机柜视图配置优化</w:t>
            </w:r>
          </w:p>
          <w:p>
            <w:pPr>
              <w:widowControl w:val="0"/>
              <w:numPr>
                <w:ilvl w:val="0"/>
                <w:numId w:val="0"/>
              </w:numPr>
              <w:spacing w:before="20" w:beforeLines="20" w:after="20" w:afterLines="20" w:line="288" w:lineRule="auto"/>
              <w:jc w:val="both"/>
              <w:rPr>
                <w:rFonts w:hint="eastAsia"/>
                <w:lang w:val="en-US" w:eastAsia="zh-CN"/>
              </w:rPr>
            </w:pPr>
            <w:r>
              <w:rPr>
                <w:rFonts w:hint="eastAsia"/>
                <w:lang w:val="en-US" w:eastAsia="zh-CN"/>
              </w:rPr>
              <w:t>当前机柜列配置页面，若对机柜列名称进行编辑，机柜列的顺序会进行变动，按最近编辑时间排序。最后编辑的行数据会显示在最前方。机柜名称原始新增的时候，不会自动排序，同时编辑的话，顺序也跟编辑时间没有关联。</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若机房下面没有挂载设备，在对应机房下新增机柜列，机柜列信息无法在空间树中显示，机房维度右侧可看到机柜列已添加机柜列信息。</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机柜配置的机柜宽度和机柜深度，后面是否可以用作关联机房可视化配置的页面参数数据。</w:t>
            </w:r>
          </w:p>
          <w:p>
            <w:pPr>
              <w:widowControl w:val="0"/>
              <w:numPr>
                <w:ilvl w:val="0"/>
                <w:numId w:val="0"/>
              </w:numPr>
              <w:spacing w:before="20" w:beforeLines="20" w:after="20" w:afterLines="20" w:line="288" w:lineRule="auto"/>
              <w:jc w:val="both"/>
              <w:rPr>
                <w:rFonts w:hint="eastAsia"/>
                <w:lang w:val="en-US" w:eastAsia="zh-CN"/>
              </w:rPr>
            </w:pPr>
          </w:p>
          <w:p>
            <w:pPr>
              <w:widowControl w:val="0"/>
              <w:numPr>
                <w:ilvl w:val="0"/>
                <w:numId w:val="0"/>
              </w:numPr>
              <w:spacing w:before="20" w:beforeLines="20" w:after="20" w:afterLines="20" w:line="288" w:lineRule="auto"/>
              <w:jc w:val="both"/>
              <w:rPr>
                <w:rFonts w:hint="eastAsia"/>
                <w:lang w:val="en-US" w:eastAsia="zh-CN"/>
              </w:rPr>
            </w:pPr>
            <w:r>
              <w:drawing>
                <wp:inline distT="0" distB="0" distL="114300" distR="114300">
                  <wp:extent cx="6181090" cy="1577975"/>
                  <wp:effectExtent l="0" t="0" r="6350" b="698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8"/>
                          <a:stretch>
                            <a:fillRect/>
                          </a:stretch>
                        </pic:blipFill>
                        <pic:spPr>
                          <a:xfrm>
                            <a:off x="0" y="0"/>
                            <a:ext cx="6181090" cy="1577975"/>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eastAsia"/>
                <w:lang w:val="en-US" w:eastAsia="zh-CN"/>
              </w:rPr>
            </w:pPr>
          </w:p>
          <w:p>
            <w:pPr>
              <w:widowControl w:val="0"/>
              <w:numPr>
                <w:ilvl w:val="0"/>
                <w:numId w:val="0"/>
              </w:numPr>
              <w:spacing w:before="20" w:beforeLines="20" w:after="20" w:afterLines="20" w:line="288" w:lineRule="auto"/>
              <w:jc w:val="both"/>
              <w:rPr>
                <w:rFonts w:hint="eastAsia"/>
                <w:lang w:val="en-US" w:eastAsia="zh-CN"/>
              </w:rPr>
            </w:pPr>
          </w:p>
          <w:p>
            <w:pPr>
              <w:widowControl w:val="0"/>
              <w:numPr>
                <w:ilvl w:val="0"/>
                <w:numId w:val="0"/>
              </w:numPr>
              <w:spacing w:before="20" w:beforeLines="20" w:after="20" w:afterLines="20" w:line="288" w:lineRule="auto"/>
              <w:jc w:val="both"/>
              <w:rPr>
                <w:rFonts w:hint="eastAsia"/>
                <w:lang w:val="en-US" w:eastAsia="zh-CN"/>
              </w:rPr>
            </w:pPr>
          </w:p>
          <w:p>
            <w:pPr>
              <w:widowControl w:val="0"/>
              <w:numPr>
                <w:ilvl w:val="0"/>
                <w:numId w:val="0"/>
              </w:numPr>
              <w:spacing w:before="20" w:beforeLines="20" w:after="20" w:afterLines="20" w:line="288" w:lineRule="auto"/>
              <w:jc w:val="both"/>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497" w:type="dxa"/>
            <w:shd w:val="clear" w:color="auto" w:fill="auto"/>
          </w:tcPr>
          <w:p>
            <w:pPr>
              <w:pStyle w:val="7"/>
              <w:rPr>
                <w:sz w:val="22"/>
                <w:szCs w:val="22"/>
              </w:rPr>
            </w:pPr>
            <w:r>
              <w:rPr>
                <w:rFonts w:hint="eastAsia"/>
                <w:sz w:val="22"/>
                <w:szCs w:val="22"/>
              </w:rPr>
              <w:t>使用频度</w:t>
            </w:r>
          </w:p>
        </w:tc>
        <w:tc>
          <w:tcPr>
            <w:tcW w:w="1080"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236" w:type="dxa"/>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3405" w:type="dxa"/>
            <w:gridSpan w:val="3"/>
            <w:shd w:val="clear" w:color="auto" w:fill="auto"/>
          </w:tcPr>
          <w:p>
            <w:pPr>
              <w:pStyle w:val="7"/>
              <w:rPr>
                <w:rFonts w:hint="default"/>
                <w:sz w:val="22"/>
                <w:szCs w:val="22"/>
                <w:lang w:val="en-US" w:eastAsia="zh-CN"/>
              </w:rPr>
            </w:pPr>
            <w:r>
              <w:rPr>
                <w:rFonts w:hint="eastAsia"/>
                <w:sz w:val="22"/>
                <w:szCs w:val="22"/>
                <w:lang w:val="en-US" w:eastAsia="zh-CN"/>
              </w:rPr>
              <w:t>已合并至机柜管理功能迭代需求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V版本/陕西，已部署环境均需更新</w:t>
            </w:r>
          </w:p>
        </w:tc>
      </w:tr>
    </w:tbl>
    <w:p>
      <w:pPr>
        <w:numPr>
          <w:ilvl w:val="0"/>
          <w:numId w:val="0"/>
        </w:numPr>
        <w:ind w:leftChars="0"/>
        <w:rPr>
          <w:rFonts w:hint="default"/>
          <w:lang w:val="en-US" w:eastAsia="zh-CN"/>
        </w:rPr>
      </w:pPr>
    </w:p>
    <w:p>
      <w:pPr>
        <w:pStyle w:val="3"/>
        <w:numPr>
          <w:ilvl w:val="1"/>
          <w:numId w:val="1"/>
        </w:numPr>
        <w:bidi w:val="0"/>
        <w:rPr>
          <w:rFonts w:hint="eastAsia"/>
          <w:lang w:val="en-US" w:eastAsia="zh-CN"/>
        </w:rPr>
      </w:pPr>
      <w:r>
        <w:rPr>
          <w:rFonts w:hint="eastAsia"/>
          <w:lang w:val="en-US" w:eastAsia="zh-CN"/>
        </w:rPr>
        <w:t>GXEMS-YH-08-002站点信息自动同步</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497"/>
        <w:gridCol w:w="1080"/>
        <w:gridCol w:w="1236"/>
        <w:gridCol w:w="906"/>
        <w:gridCol w:w="995"/>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5"/>
            <w:shd w:val="clear" w:color="auto" w:fill="BFBFBF"/>
          </w:tcPr>
          <w:p>
            <w:pPr>
              <w:pStyle w:val="7"/>
              <w:rPr>
                <w:rFonts w:hint="default" w:eastAsia="宋体"/>
                <w:sz w:val="22"/>
                <w:szCs w:val="22"/>
                <w:lang w:val="en-US" w:eastAsia="zh-CN"/>
              </w:rPr>
            </w:pPr>
            <w:r>
              <w:rPr>
                <w:rFonts w:hint="eastAsia"/>
                <w:sz w:val="22"/>
                <w:szCs w:val="22"/>
                <w:lang w:val="en-US" w:eastAsia="zh-CN"/>
              </w:rPr>
              <w:t>配置——空间与视图</w:t>
            </w:r>
          </w:p>
        </w:tc>
        <w:tc>
          <w:tcPr>
            <w:tcW w:w="995" w:type="dxa"/>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2025-05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新增需求时间：2025-05-23</w:t>
            </w:r>
          </w:p>
          <w:p>
            <w:pPr>
              <w:rPr>
                <w:rFonts w:hint="eastAsia"/>
                <w:lang w:val="en-US" w:eastAsia="zh-CN"/>
              </w:rPr>
            </w:pPr>
            <w:r>
              <w:rPr>
                <w:rFonts w:hint="eastAsia"/>
                <w:b/>
                <w:bCs/>
                <w:lang w:val="en-US" w:eastAsia="zh-CN"/>
              </w:rPr>
              <w:t>需求背景</w:t>
            </w:r>
            <w:r>
              <w:rPr>
                <w:rFonts w:hint="eastAsia"/>
                <w:lang w:val="en-US" w:eastAsia="zh-CN"/>
              </w:rPr>
              <w:t>：当前存在动环平台站点信息和中间库信息不一致的问题，应客户要求，需要实现站点名称和站点类型自动同步SC数据。</w:t>
            </w:r>
          </w:p>
          <w:p>
            <w:pPr>
              <w:rPr>
                <w:rFonts w:hint="default" w:eastAsia="宋体"/>
                <w:lang w:val="en-US" w:eastAsia="zh-CN"/>
              </w:rPr>
            </w:pPr>
            <w:r>
              <w:rPr>
                <w:rFonts w:hint="eastAsia"/>
                <w:b/>
                <w:bCs/>
                <w:lang w:val="en-US" w:eastAsia="zh-CN"/>
              </w:rPr>
              <w:t>需求概述</w:t>
            </w:r>
            <w:r>
              <w:rPr>
                <w:rFonts w:hint="eastAsia"/>
                <w:lang w:val="en-US" w:eastAsia="zh-CN"/>
              </w:rPr>
              <w:t>：本需求主要描述：1、述站点信息自动同步的逻辑；2、自动同步逻辑生效后，当前“配置--空间”功能中可能存在的冲突说明；3、新增 自动同步信息变更内容展现页面，可用于追溯信息变更记录</w:t>
            </w:r>
            <w:r>
              <w:rPr>
                <w:rFonts w:hint="eastAsia" w:ascii="宋体" w:hAnsi="宋体" w:eastAsia="宋体" w:cs="宋体"/>
                <w:i w:val="0"/>
                <w:iCs w:val="0"/>
                <w:caps w:val="0"/>
                <w:color w:val="000000"/>
                <w:spacing w:val="0"/>
                <w:sz w:val="21"/>
                <w:szCs w:val="21"/>
                <w:lang w:val="en-US" w:eastAsia="zh-CN"/>
              </w:rPr>
              <w:t>。</w:t>
            </w:r>
          </w:p>
          <w:p>
            <w:pPr>
              <w:rPr>
                <w:rFonts w:hint="default"/>
                <w:b/>
                <w:bCs/>
                <w:lang w:val="en-US" w:eastAsia="zh-CN"/>
              </w:rPr>
            </w:pPr>
            <w:r>
              <w:rPr>
                <w:rFonts w:hint="eastAsia"/>
                <w:b/>
                <w:bCs/>
                <w:lang w:val="en-US" w:eastAsia="zh-CN"/>
              </w:rPr>
              <w:t>1、站点信息自动同步逻辑</w:t>
            </w:r>
          </w:p>
          <w:p>
            <w:pPr>
              <w:keepNext w:val="0"/>
              <w:keepLines w:val="0"/>
              <w:widowControl/>
              <w:numPr>
                <w:ilvl w:val="0"/>
                <w:numId w:val="0"/>
              </w:numPr>
              <w:suppressLineNumbers w:val="0"/>
              <w:jc w:val="left"/>
              <w:textAlignment w:val="center"/>
              <w:rPr>
                <w:rFonts w:hint="default"/>
                <w:lang w:val="en-US" w:eastAsia="zh-CN"/>
              </w:rPr>
            </w:pPr>
            <w:r>
              <w:rPr>
                <w:rFonts w:hint="eastAsia"/>
                <w:lang w:val="en-US" w:eastAsia="zh-CN"/>
              </w:rPr>
              <w:t>新增站点信息自动同步定时任务，动环工作台每日定时同步SC最新空间位置信息。定时任务配置在22:00-次日8:00之间。</w:t>
            </w:r>
          </w:p>
          <w:p>
            <w:pPr>
              <w:keepNext w:val="0"/>
              <w:keepLines w:val="0"/>
              <w:widowControl/>
              <w:numPr>
                <w:ilvl w:val="0"/>
                <w:numId w:val="0"/>
              </w:numPr>
              <w:suppressLineNumbers w:val="0"/>
              <w:jc w:val="left"/>
              <w:textAlignment w:val="center"/>
              <w:rPr>
                <w:rFonts w:hint="eastAsia"/>
                <w:b/>
                <w:bCs/>
                <w:lang w:val="en-US" w:eastAsia="zh-CN"/>
              </w:rPr>
            </w:pPr>
            <w:r>
              <w:rPr>
                <w:rFonts w:hint="eastAsia"/>
                <w:b/>
                <w:bCs/>
                <w:lang w:val="en-US" w:eastAsia="zh-CN"/>
              </w:rPr>
              <w:t>1.1 新增</w:t>
            </w:r>
          </w:p>
          <w:p>
            <w:pPr>
              <w:keepNext w:val="0"/>
              <w:keepLines w:val="0"/>
              <w:widowControl/>
              <w:numPr>
                <w:ilvl w:val="0"/>
                <w:numId w:val="0"/>
              </w:numPr>
              <w:suppressLineNumbers w:val="0"/>
              <w:jc w:val="left"/>
              <w:textAlignment w:val="center"/>
              <w:rPr>
                <w:rFonts w:hint="eastAsia"/>
                <w:lang w:val="en-US" w:eastAsia="zh-CN"/>
              </w:rPr>
            </w:pPr>
            <w:r>
              <w:rPr>
                <w:rFonts w:hint="eastAsia"/>
                <w:lang w:val="en-US" w:eastAsia="zh-CN"/>
              </w:rPr>
              <w:t>1.1.1通过SC新接入站点，新增站点名称保持当前逻辑不变；</w:t>
            </w:r>
          </w:p>
          <w:p>
            <w:pPr>
              <w:keepNext w:val="0"/>
              <w:keepLines w:val="0"/>
              <w:widowControl/>
              <w:numPr>
                <w:ilvl w:val="0"/>
                <w:numId w:val="0"/>
              </w:numPr>
              <w:suppressLineNumbers w:val="0"/>
              <w:jc w:val="left"/>
              <w:textAlignment w:val="center"/>
              <w:rPr>
                <w:rFonts w:hint="default"/>
                <w:lang w:val="en-US" w:eastAsia="zh-CN"/>
              </w:rPr>
            </w:pPr>
            <w:r>
              <w:rPr>
                <w:rFonts w:hint="eastAsia"/>
                <w:lang w:val="en-US" w:eastAsia="zh-CN"/>
              </w:rPr>
              <w:t>1.1.2站点类型则根据接入情况进行区分：单站点接入，站点类型自动同步；重名站点新增接入，自动合并，合并后站点类型，按site_type 1&gt;2&gt;3&gt;4的优先级取最终值。示例：同名站点，维谛SC站点类型为2（通信机楼），高新兴SC站点类型为4（通信基站），最终合并站点的类型为2（通信机楼）。</w:t>
            </w:r>
          </w:p>
          <w:p>
            <w:pPr>
              <w:keepNext w:val="0"/>
              <w:keepLines w:val="0"/>
              <w:widowControl/>
              <w:numPr>
                <w:ilvl w:val="0"/>
                <w:numId w:val="0"/>
              </w:numPr>
              <w:suppressLineNumbers w:val="0"/>
              <w:jc w:val="left"/>
              <w:textAlignment w:val="center"/>
              <w:rPr>
                <w:rFonts w:hint="default"/>
                <w:b/>
                <w:bCs/>
                <w:lang w:val="en-US" w:eastAsia="zh-CN"/>
              </w:rPr>
            </w:pPr>
            <w:r>
              <w:rPr>
                <w:rFonts w:hint="eastAsia"/>
                <w:b/>
                <w:bCs/>
                <w:lang w:val="en-US" w:eastAsia="zh-CN"/>
              </w:rPr>
              <w:t>1.2 修改</w:t>
            </w:r>
          </w:p>
          <w:p>
            <w:pPr>
              <w:keepNext w:val="0"/>
              <w:keepLines w:val="0"/>
              <w:widowControl/>
              <w:numPr>
                <w:ilvl w:val="0"/>
                <w:numId w:val="0"/>
              </w:numPr>
              <w:suppressLineNumbers w:val="0"/>
              <w:jc w:val="left"/>
              <w:textAlignment w:val="center"/>
              <w:rPr>
                <w:rFonts w:hint="eastAsia"/>
                <w:lang w:val="en-US" w:eastAsia="zh-CN"/>
              </w:rPr>
            </w:pPr>
            <w:r>
              <w:rPr>
                <w:rFonts w:hint="eastAsia"/>
                <w:lang w:val="en-US" w:eastAsia="zh-CN"/>
              </w:rPr>
              <w:t>1.2.1通过SC修改站点名称，动环工作台自动同步修改；</w:t>
            </w:r>
          </w:p>
          <w:p>
            <w:pPr>
              <w:keepNext w:val="0"/>
              <w:keepLines w:val="0"/>
              <w:widowControl/>
              <w:numPr>
                <w:ilvl w:val="0"/>
                <w:numId w:val="0"/>
              </w:numPr>
              <w:suppressLineNumbers w:val="0"/>
              <w:shd w:val="clear"/>
              <w:jc w:val="left"/>
              <w:textAlignment w:val="center"/>
              <w:rPr>
                <w:rFonts w:hint="default"/>
                <w:color w:val="auto"/>
                <w:highlight w:val="none"/>
                <w:lang w:val="en-US" w:eastAsia="zh-CN"/>
              </w:rPr>
            </w:pPr>
            <w:r>
              <w:rPr>
                <w:rFonts w:hint="eastAsia"/>
                <w:color w:val="auto"/>
                <w:highlight w:val="none"/>
                <w:lang w:val="en-US" w:eastAsia="zh-CN"/>
              </w:rPr>
              <w:t>1.2.2重名合并站点，其中一个修改名称，修改名称的站点从重名站点下剥离，对应机房和设备从原站点中删除，更名后的站点，以新站点接入。若修改名称的站点中的设备，在用电关系或者设备系统中被引用配置，站点修改名称剥离后，对应设备及测点同步删除。</w:t>
            </w:r>
          </w:p>
          <w:p>
            <w:pPr>
              <w:keepNext w:val="0"/>
              <w:keepLines w:val="0"/>
              <w:widowControl/>
              <w:numPr>
                <w:ilvl w:val="0"/>
                <w:numId w:val="0"/>
              </w:numPr>
              <w:suppressLineNumbers w:val="0"/>
              <w:jc w:val="left"/>
              <w:textAlignment w:val="center"/>
              <w:rPr>
                <w:rFonts w:hint="default"/>
                <w:lang w:val="en-US" w:eastAsia="zh-CN"/>
              </w:rPr>
            </w:pPr>
            <w:r>
              <w:rPr>
                <w:rFonts w:hint="eastAsia"/>
                <w:lang w:val="en-US" w:eastAsia="zh-CN"/>
              </w:rPr>
              <w:t>1.2.3通过SC修改站点类型，若当前站点接入来源唯一，动环工作台自动同步修改；若当前站点接入时为同名站点合并，则比对两个数据来源中修改后的站点类型，按site_type 1&gt;2&gt;3&gt;4的优先级取最终值。</w:t>
            </w:r>
          </w:p>
          <w:p>
            <w:pPr>
              <w:keepNext w:val="0"/>
              <w:keepLines w:val="0"/>
              <w:widowControl/>
              <w:numPr>
                <w:ilvl w:val="0"/>
                <w:numId w:val="0"/>
              </w:numPr>
              <w:suppressLineNumbers w:val="0"/>
              <w:jc w:val="left"/>
              <w:textAlignment w:val="center"/>
              <w:rPr>
                <w:rFonts w:hint="default"/>
                <w:b/>
                <w:bCs/>
                <w:lang w:val="en-US" w:eastAsia="zh-CN"/>
              </w:rPr>
            </w:pPr>
            <w:r>
              <w:rPr>
                <w:rFonts w:hint="eastAsia"/>
                <w:b/>
                <w:bCs/>
                <w:lang w:val="en-US" w:eastAsia="zh-CN"/>
              </w:rPr>
              <w:t>1.3 删除</w:t>
            </w:r>
          </w:p>
          <w:p>
            <w:pPr>
              <w:widowControl w:val="0"/>
              <w:numPr>
                <w:ilvl w:val="0"/>
                <w:numId w:val="0"/>
              </w:numPr>
              <w:spacing w:before="20" w:beforeLines="20" w:after="20" w:afterLines="20" w:line="288" w:lineRule="auto"/>
              <w:jc w:val="both"/>
              <w:rPr>
                <w:rFonts w:hint="eastAsia"/>
                <w:lang w:val="en-US" w:eastAsia="zh-CN"/>
              </w:rPr>
            </w:pPr>
            <w:r>
              <w:rPr>
                <w:rFonts w:hint="eastAsia"/>
                <w:lang w:val="en-US" w:eastAsia="zh-CN"/>
              </w:rPr>
              <w:t>1.3.1动环工作台同步空间信息时，发现站点缺失，判断动环工作台中该站点下是否有机房信息（机房已完成同步后。</w:t>
            </w:r>
            <w:r>
              <w:rPr>
                <w:rFonts w:hint="eastAsia"/>
                <w:b/>
                <w:bCs/>
                <w:lang w:val="en-US" w:eastAsia="zh-CN"/>
              </w:rPr>
              <w:t>若机房下面存在设备，机房是无法删除的</w:t>
            </w:r>
            <w:r>
              <w:rPr>
                <w:rFonts w:hint="eastAsia"/>
                <w:lang w:val="en-US" w:eastAsia="zh-CN"/>
              </w:rPr>
              <w:t>，所以此处不用额外校验站点下是否有设备），若有，则认为该站点为自动同步时遗漏，动环工作台对应站点不删除。若无，则认为SC端站点已删除，动环工作台对应删除站点。</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1.3.2重名合并站点删除</w:t>
            </w:r>
          </w:p>
          <w:p>
            <w:pPr>
              <w:widowControl w:val="0"/>
              <w:numPr>
                <w:ilvl w:val="0"/>
                <w:numId w:val="0"/>
              </w:numPr>
              <w:spacing w:before="20" w:beforeLines="20" w:after="20" w:afterLines="20" w:line="288" w:lineRule="auto"/>
              <w:jc w:val="both"/>
              <w:rPr>
                <w:rFonts w:hint="eastAsia"/>
                <w:lang w:val="en-US" w:eastAsia="zh-CN"/>
              </w:rPr>
            </w:pPr>
            <w:r>
              <w:rPr>
                <w:rFonts w:hint="eastAsia"/>
                <w:lang w:val="en-US" w:eastAsia="zh-CN"/>
              </w:rPr>
              <w:t>1.3.2.1若重名站点，其中一个SC或全部SC中的站点删除，对应的机房和设备信息存在，动环工作台的站点信息不变；</w:t>
            </w:r>
          </w:p>
          <w:p>
            <w:pPr>
              <w:widowControl w:val="0"/>
              <w:numPr>
                <w:ilvl w:val="0"/>
                <w:numId w:val="0"/>
              </w:numPr>
              <w:spacing w:before="20" w:beforeLines="20" w:after="20" w:afterLines="20" w:line="288" w:lineRule="auto"/>
              <w:jc w:val="both"/>
              <w:rPr>
                <w:rFonts w:hint="eastAsia"/>
                <w:lang w:val="en-US" w:eastAsia="zh-CN"/>
              </w:rPr>
            </w:pPr>
            <w:r>
              <w:rPr>
                <w:rFonts w:hint="eastAsia"/>
                <w:lang w:val="en-US" w:eastAsia="zh-CN"/>
              </w:rPr>
              <w:t>1.3.2.2若重名站点，其中一个SC的站点删除，对应机房和设备信息也已不存在，动环工作台同步清除该SC上送的机房和设备信息。站点类型变更为存留的SC中的站点类型。</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1.3.2.3若重名站点，两个SC来源的站点都删除，且对应的机房也已不存在，则动环工作台删除该站点。</w:t>
            </w:r>
          </w:p>
          <w:p>
            <w:pPr>
              <w:widowControl w:val="0"/>
              <w:numPr>
                <w:ilvl w:val="0"/>
                <w:numId w:val="0"/>
              </w:numPr>
              <w:spacing w:before="20" w:beforeLines="20" w:after="20" w:afterLines="20" w:line="288" w:lineRule="auto"/>
              <w:jc w:val="both"/>
              <w:rPr>
                <w:rFonts w:hint="eastAsia"/>
                <w:lang w:val="en-US" w:eastAsia="zh-CN"/>
              </w:rPr>
            </w:pPr>
          </w:p>
          <w:p>
            <w:pPr>
              <w:widowControl w:val="0"/>
              <w:numPr>
                <w:ilvl w:val="0"/>
                <w:numId w:val="0"/>
              </w:numPr>
              <w:spacing w:before="20" w:beforeLines="20" w:after="20" w:afterLines="20" w:line="288" w:lineRule="auto"/>
              <w:jc w:val="both"/>
              <w:rPr>
                <w:rFonts w:hint="default"/>
                <w:b/>
                <w:bCs/>
                <w:lang w:val="en-US" w:eastAsia="zh-CN"/>
              </w:rPr>
            </w:pPr>
            <w:r>
              <w:rPr>
                <w:rFonts w:hint="eastAsia"/>
                <w:b/>
                <w:bCs/>
                <w:lang w:val="en-US" w:eastAsia="zh-CN"/>
              </w:rPr>
              <w:t>2、站点信息同步明细</w:t>
            </w:r>
          </w:p>
          <w:p>
            <w:pPr>
              <w:widowControl w:val="0"/>
              <w:numPr>
                <w:ilvl w:val="0"/>
                <w:numId w:val="0"/>
              </w:numPr>
              <w:spacing w:before="20" w:beforeLines="20" w:after="20" w:afterLines="20" w:line="288" w:lineRule="auto"/>
              <w:jc w:val="both"/>
              <w:rPr>
                <w:rFonts w:hint="eastAsia"/>
                <w:lang w:val="en-US" w:eastAsia="zh-CN"/>
              </w:rPr>
            </w:pPr>
            <w:r>
              <w:rPr>
                <w:rFonts w:hint="eastAsia"/>
                <w:lang w:val="en-US" w:eastAsia="zh-CN"/>
              </w:rPr>
              <w:t>以报表的形式记录站点信息变更内容。</w:t>
            </w:r>
          </w:p>
          <w:p>
            <w:pPr>
              <w:widowControl w:val="0"/>
              <w:numPr>
                <w:ilvl w:val="0"/>
                <w:numId w:val="0"/>
              </w:numPr>
              <w:spacing w:before="20" w:beforeLines="20" w:after="20" w:afterLines="20" w:line="288" w:lineRule="auto"/>
              <w:jc w:val="both"/>
              <w:rPr>
                <w:rFonts w:hint="eastAsia"/>
                <w:b/>
                <w:bCs/>
                <w:lang w:val="en-US" w:eastAsia="zh-CN"/>
              </w:rPr>
            </w:pPr>
            <w:r>
              <w:rPr>
                <w:rFonts w:hint="eastAsia"/>
                <w:b/>
                <w:bCs/>
                <w:lang w:val="en-US" w:eastAsia="zh-CN"/>
              </w:rPr>
              <w:t>2.1筛选条件</w:t>
            </w:r>
          </w:p>
          <w:tbl>
            <w:tblPr>
              <w:tblStyle w:val="10"/>
              <w:tblW w:w="9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7"/>
              <w:gridCol w:w="8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shd w:val="clear" w:color="auto" w:fill="A4A4A4" w:themeFill="background1" w:themeFillShade="A5"/>
                </w:tcPr>
                <w:p>
                  <w:pPr>
                    <w:widowControl w:val="0"/>
                    <w:numPr>
                      <w:ilvl w:val="0"/>
                      <w:numId w:val="0"/>
                    </w:numPr>
                    <w:spacing w:before="20" w:beforeLines="20" w:after="20" w:afterLines="20" w:line="288" w:lineRule="auto"/>
                    <w:jc w:val="center"/>
                    <w:rPr>
                      <w:rFonts w:hint="default"/>
                      <w:b/>
                      <w:bCs/>
                      <w:vertAlign w:val="baseline"/>
                      <w:lang w:val="en-US" w:eastAsia="zh-CN"/>
                    </w:rPr>
                  </w:pPr>
                  <w:r>
                    <w:rPr>
                      <w:rFonts w:hint="eastAsia"/>
                      <w:b/>
                      <w:bCs/>
                      <w:vertAlign w:val="baseline"/>
                      <w:lang w:val="en-US" w:eastAsia="zh-CN"/>
                    </w:rPr>
                    <w:t>筛选字段</w:t>
                  </w:r>
                </w:p>
              </w:tc>
              <w:tc>
                <w:tcPr>
                  <w:tcW w:w="8029" w:type="dxa"/>
                  <w:shd w:val="clear" w:color="auto" w:fill="A4A4A4" w:themeFill="background1" w:themeFillShade="A5"/>
                </w:tcPr>
                <w:p>
                  <w:pPr>
                    <w:widowControl w:val="0"/>
                    <w:numPr>
                      <w:ilvl w:val="0"/>
                      <w:numId w:val="0"/>
                    </w:numPr>
                    <w:spacing w:before="20" w:beforeLines="20" w:after="20" w:afterLines="20" w:line="288"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地市</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动环空间地市信息，默认全部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区县</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动环空间区县信息，默认全部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站点类型</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标准站点类型，枚举，默认全部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站点名称</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下拉选择，允许多选，选项支持模糊查询，默认全部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变更类型</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下拉选择，允许多选，默认全部。选项枚举：接入、名称变更、类型变更、下线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时间范围</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筛选变更完成日期。默认无时间范围（全量筛选），天维度筛选，格式</w:t>
                  </w:r>
                  <w:bookmarkStart w:id="4" w:name="OLE_LINK2"/>
                  <w:r>
                    <w:rPr>
                      <w:rFonts w:hint="eastAsia"/>
                      <w:vertAlign w:val="baseline"/>
                      <w:lang w:val="en-US" w:eastAsia="zh-CN"/>
                    </w:rPr>
                    <w:t>yyyy-mm-dd</w:t>
                  </w:r>
                  <w:bookmarkEnd w:id="4"/>
                  <w:r>
                    <w:rPr>
                      <w:rFonts w:hint="eastAsia"/>
                      <w:vertAlign w:val="baseline"/>
                      <w:lang w:val="en-US" w:eastAsia="zh-CN"/>
                    </w:rPr>
                    <w:t>至yyyy-mm-dd</w:t>
                  </w:r>
                </w:p>
              </w:tc>
            </w:tr>
          </w:tbl>
          <w:p>
            <w:pPr>
              <w:widowControl w:val="0"/>
              <w:numPr>
                <w:ilvl w:val="0"/>
                <w:numId w:val="0"/>
              </w:numPr>
              <w:spacing w:before="20" w:beforeLines="20" w:after="20" w:afterLines="20" w:line="288" w:lineRule="auto"/>
              <w:jc w:val="both"/>
              <w:rPr>
                <w:rFonts w:hint="eastAsia"/>
                <w:lang w:val="en-US" w:eastAsia="zh-CN"/>
              </w:rPr>
            </w:pP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2.2查询结果字段</w:t>
            </w:r>
          </w:p>
          <w:tbl>
            <w:tblPr>
              <w:tblStyle w:val="10"/>
              <w:tblW w:w="9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7"/>
              <w:gridCol w:w="8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shd w:val="clear" w:color="auto" w:fill="A4A4A4" w:themeFill="background1" w:themeFillShade="A5"/>
                </w:tcPr>
                <w:p>
                  <w:pPr>
                    <w:widowControl w:val="0"/>
                    <w:numPr>
                      <w:ilvl w:val="0"/>
                      <w:numId w:val="0"/>
                    </w:numPr>
                    <w:spacing w:before="20" w:beforeLines="20" w:after="20" w:afterLines="20" w:line="288" w:lineRule="auto"/>
                    <w:jc w:val="center"/>
                    <w:rPr>
                      <w:rFonts w:hint="default"/>
                      <w:b/>
                      <w:bCs/>
                      <w:vertAlign w:val="baseline"/>
                      <w:lang w:val="en-US" w:eastAsia="zh-CN"/>
                    </w:rPr>
                  </w:pPr>
                  <w:r>
                    <w:rPr>
                      <w:rFonts w:hint="eastAsia"/>
                      <w:b/>
                      <w:bCs/>
                      <w:vertAlign w:val="baseline"/>
                      <w:lang w:val="en-US" w:eastAsia="zh-CN"/>
                    </w:rPr>
                    <w:t>结果字段</w:t>
                  </w:r>
                </w:p>
              </w:tc>
              <w:tc>
                <w:tcPr>
                  <w:tcW w:w="8029" w:type="dxa"/>
                  <w:shd w:val="clear" w:color="auto" w:fill="A4A4A4" w:themeFill="background1" w:themeFillShade="A5"/>
                </w:tcPr>
                <w:p>
                  <w:pPr>
                    <w:widowControl w:val="0"/>
                    <w:numPr>
                      <w:ilvl w:val="0"/>
                      <w:numId w:val="0"/>
                    </w:numPr>
                    <w:spacing w:before="20" w:beforeLines="20" w:after="20" w:afterLines="20" w:line="288"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地市</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bookmarkStart w:id="5" w:name="OLE_LINK3"/>
                  <w:r>
                    <w:rPr>
                      <w:rFonts w:hint="eastAsia"/>
                      <w:vertAlign w:val="baseline"/>
                      <w:lang w:val="en-US" w:eastAsia="zh-CN"/>
                    </w:rPr>
                    <w:t>自动关联筛选条件</w:t>
                  </w:r>
                  <w:bookmarkEnd w:id="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区县</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站点名称</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自动关联筛选条件，显示系统当前站点名称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站点类型</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自动关联筛选条件，显示系统当前站点类型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变更类型</w:t>
                  </w:r>
                </w:p>
              </w:tc>
              <w:tc>
                <w:tcPr>
                  <w:tcW w:w="8029" w:type="dxa"/>
                </w:tcPr>
                <w:p>
                  <w:pPr>
                    <w:widowControl w:val="0"/>
                    <w:numPr>
                      <w:ilvl w:val="0"/>
                      <w:numId w:val="13"/>
                    </w:numPr>
                    <w:spacing w:before="20" w:beforeLines="20" w:after="20" w:afterLines="20" w:line="288" w:lineRule="auto"/>
                    <w:jc w:val="both"/>
                    <w:rPr>
                      <w:rFonts w:hint="eastAsia"/>
                      <w:vertAlign w:val="baseline"/>
                      <w:lang w:val="en-US" w:eastAsia="zh-CN"/>
                    </w:rPr>
                  </w:pPr>
                  <w:r>
                    <w:rPr>
                      <w:rFonts w:hint="eastAsia"/>
                      <w:vertAlign w:val="baseline"/>
                      <w:lang w:val="en-US" w:eastAsia="zh-CN"/>
                    </w:rPr>
                    <w:t>站点新增接入动环工作台——站点接入；</w:t>
                  </w:r>
                </w:p>
                <w:p>
                  <w:pPr>
                    <w:widowControl w:val="0"/>
                    <w:numPr>
                      <w:ilvl w:val="0"/>
                      <w:numId w:val="13"/>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已有站点名称修改——名称变更</w:t>
                  </w:r>
                </w:p>
                <w:p>
                  <w:pPr>
                    <w:widowControl w:val="0"/>
                    <w:numPr>
                      <w:ilvl w:val="0"/>
                      <w:numId w:val="13"/>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已有站点类型修改——类型变更</w:t>
                  </w:r>
                </w:p>
                <w:p>
                  <w:pPr>
                    <w:widowControl w:val="0"/>
                    <w:numPr>
                      <w:ilvl w:val="0"/>
                      <w:numId w:val="13"/>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站点删除——下线</w:t>
                  </w:r>
                </w:p>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如果站点同时修改了站点名称和站点类型，分两行显示。名称变更一行，类型变更一行。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变更前名称</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显示此次变更前的站点名称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变更前类型</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显示此次变更前的站点类型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7"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时间范围</w:t>
                  </w:r>
                </w:p>
              </w:tc>
              <w:tc>
                <w:tcPr>
                  <w:tcW w:w="8029" w:type="dxa"/>
                </w:tcPr>
                <w:p>
                  <w:pPr>
                    <w:widowControl w:val="0"/>
                    <w:numPr>
                      <w:ilvl w:val="0"/>
                      <w:numId w:val="0"/>
                    </w:numPr>
                    <w:spacing w:before="20" w:beforeLines="20" w:after="20" w:afterLines="20" w:line="288" w:lineRule="auto"/>
                    <w:jc w:val="both"/>
                    <w:rPr>
                      <w:rFonts w:hint="default"/>
                      <w:vertAlign w:val="baseline"/>
                      <w:lang w:val="en-US" w:eastAsia="zh-CN"/>
                    </w:rPr>
                  </w:pPr>
                  <w:r>
                    <w:rPr>
                      <w:rFonts w:hint="eastAsia"/>
                      <w:vertAlign w:val="baseline"/>
                      <w:lang w:val="en-US" w:eastAsia="zh-CN"/>
                    </w:rPr>
                    <w:t>自动关联筛选条件，显示变更完成日期。格式yyyy-mm-dd  hh:mm:ss</w:t>
                  </w:r>
                </w:p>
              </w:tc>
            </w:tr>
          </w:tbl>
          <w:p>
            <w:pPr>
              <w:widowControl w:val="0"/>
              <w:numPr>
                <w:ilvl w:val="0"/>
                <w:numId w:val="0"/>
              </w:numPr>
              <w:spacing w:before="20" w:beforeLines="20" w:after="20" w:afterLines="20" w:line="288" w:lineRule="auto"/>
              <w:jc w:val="both"/>
              <w:rPr>
                <w:rFonts w:hint="eastAsia"/>
                <w:lang w:val="en-US" w:eastAsia="zh-CN"/>
              </w:rPr>
            </w:pPr>
          </w:p>
          <w:p>
            <w:pPr>
              <w:widowControl w:val="0"/>
              <w:numPr>
                <w:ilvl w:val="0"/>
                <w:numId w:val="0"/>
              </w:numPr>
              <w:spacing w:before="20" w:beforeLines="20" w:after="20" w:afterLines="20" w:line="288" w:lineRule="auto"/>
              <w:jc w:val="both"/>
              <w:rPr>
                <w:rFonts w:hint="default"/>
                <w:lang w:val="en-US" w:eastAsia="zh-CN"/>
              </w:rPr>
            </w:pPr>
            <w:r>
              <w:rPr>
                <w:rFonts w:hint="eastAsia"/>
                <w:b/>
                <w:bCs/>
                <w:lang w:val="en-US" w:eastAsia="zh-CN"/>
              </w:rPr>
              <w:t>2.3权限说明</w:t>
            </w:r>
            <w:r>
              <w:rPr>
                <w:rFonts w:hint="eastAsia"/>
                <w:lang w:val="en-US" w:eastAsia="zh-CN"/>
              </w:rPr>
              <w:t>：</w:t>
            </w:r>
          </w:p>
          <w:p>
            <w:pPr>
              <w:widowControl w:val="0"/>
              <w:numPr>
                <w:ilvl w:val="0"/>
                <w:numId w:val="0"/>
              </w:numPr>
              <w:spacing w:before="20" w:beforeLines="20" w:after="20" w:afterLines="20" w:line="288" w:lineRule="auto"/>
              <w:jc w:val="both"/>
              <w:rPr>
                <w:rFonts w:hint="eastAsia"/>
                <w:lang w:val="en-US" w:eastAsia="zh-CN"/>
              </w:rPr>
            </w:pPr>
            <w:r>
              <w:rPr>
                <w:rFonts w:hint="eastAsia"/>
                <w:lang w:val="en-US" w:eastAsia="zh-CN"/>
              </w:rPr>
              <w:t>功能权限：只分配给省级管理员和地市管理员，功能上线后完成权限分配。</w:t>
            </w:r>
          </w:p>
          <w:p>
            <w:pPr>
              <w:widowControl w:val="0"/>
              <w:numPr>
                <w:ilvl w:val="0"/>
                <w:numId w:val="0"/>
              </w:numPr>
              <w:spacing w:before="20" w:beforeLines="20" w:after="20" w:afterLines="20" w:line="288" w:lineRule="auto"/>
              <w:jc w:val="both"/>
              <w:rPr>
                <w:rFonts w:hint="default"/>
                <w:lang w:val="en-US" w:eastAsia="zh-CN"/>
              </w:rPr>
            </w:pPr>
            <w:r>
              <w:rPr>
                <w:rFonts w:hint="eastAsia"/>
                <w:lang w:val="en-US" w:eastAsia="zh-CN"/>
              </w:rPr>
              <w:t>数据权限：可查看数据范围根据账号数据权限生效。</w:t>
            </w:r>
          </w:p>
          <w:p>
            <w:pPr>
              <w:widowControl w:val="0"/>
              <w:numPr>
                <w:ilvl w:val="0"/>
                <w:numId w:val="0"/>
              </w:numPr>
              <w:spacing w:before="20" w:beforeLines="20" w:after="20" w:afterLines="20" w:line="288" w:lineRule="auto"/>
              <w:jc w:val="both"/>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497" w:type="dxa"/>
            <w:shd w:val="clear" w:color="auto" w:fill="auto"/>
          </w:tcPr>
          <w:p>
            <w:pPr>
              <w:pStyle w:val="7"/>
              <w:rPr>
                <w:sz w:val="22"/>
                <w:szCs w:val="22"/>
              </w:rPr>
            </w:pPr>
            <w:r>
              <w:rPr>
                <w:rFonts w:hint="eastAsia"/>
                <w:sz w:val="22"/>
                <w:szCs w:val="22"/>
              </w:rPr>
              <w:t>使用频度</w:t>
            </w:r>
          </w:p>
        </w:tc>
        <w:tc>
          <w:tcPr>
            <w:tcW w:w="1080"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236" w:type="dxa"/>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3405" w:type="dxa"/>
            <w:gridSpan w:val="3"/>
            <w:shd w:val="clear" w:color="auto" w:fill="auto"/>
          </w:tcPr>
          <w:p>
            <w:pPr>
              <w:pStyle w:val="7"/>
              <w:rPr>
                <w:rFonts w:hint="default"/>
                <w:sz w:val="22"/>
                <w:szCs w:val="22"/>
                <w:lang w:val="en-US" w:eastAsia="zh-CN"/>
              </w:rPr>
            </w:pPr>
            <w:r>
              <w:rPr>
                <w:rFonts w:hint="eastAsia"/>
                <w:sz w:val="22"/>
                <w:szCs w:val="22"/>
                <w:lang w:val="en-US" w:eastAsia="zh-CN"/>
              </w:rPr>
              <w:t>待评审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numPr>
                <w:ilvl w:val="0"/>
                <w:numId w:val="14"/>
              </w:numPr>
              <w:rPr>
                <w:rFonts w:hint="eastAsia" w:ascii="宋体" w:hAnsi="宋体"/>
                <w:sz w:val="22"/>
                <w:szCs w:val="22"/>
                <w:lang w:val="en-US" w:eastAsia="zh-CN"/>
              </w:rPr>
            </w:pPr>
            <w:r>
              <w:rPr>
                <w:rFonts w:hint="eastAsia" w:ascii="宋体" w:hAnsi="宋体"/>
                <w:sz w:val="22"/>
                <w:szCs w:val="22"/>
                <w:lang w:val="en-US" w:eastAsia="zh-CN"/>
              </w:rPr>
              <w:t>站点信息通过SC接入动环工作台，B接口接入不适用；</w:t>
            </w:r>
          </w:p>
          <w:p>
            <w:pPr>
              <w:pStyle w:val="7"/>
              <w:numPr>
                <w:ilvl w:val="0"/>
                <w:numId w:val="14"/>
              </w:numPr>
              <w:rPr>
                <w:rFonts w:hint="default" w:ascii="宋体" w:hAnsi="宋体"/>
                <w:sz w:val="22"/>
                <w:szCs w:val="22"/>
                <w:lang w:val="en-US" w:eastAsia="zh-CN"/>
              </w:rPr>
            </w:pPr>
            <w:r>
              <w:rPr>
                <w:rFonts w:hint="eastAsia" w:ascii="宋体" w:hAnsi="宋体"/>
                <w:sz w:val="22"/>
                <w:szCs w:val="22"/>
                <w:lang w:val="en-US" w:eastAsia="zh-CN"/>
              </w:rPr>
              <w:t>SC数据规范，动环工作台无数据修整要求。（云南不适用）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需求范围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color w:val="FF0000"/>
                <w:sz w:val="22"/>
                <w:szCs w:val="22"/>
                <w:lang w:val="en-US" w:eastAsia="zh-CN"/>
              </w:rPr>
              <w:t>广西动环工作台</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rPr>
          <w:rFonts w:hint="default"/>
          <w:lang w:val="en-US" w:eastAsia="zh-CN"/>
        </w:rPr>
      </w:pPr>
      <w:r>
        <w:rPr>
          <w:rFonts w:hint="default"/>
          <w:lang w:val="en-US" w:eastAsia="zh-CN"/>
        </w:rPr>
        <w:br w:type="page"/>
      </w:r>
    </w:p>
    <w:p>
      <w:pPr>
        <w:pStyle w:val="2"/>
        <w:numPr>
          <w:ilvl w:val="0"/>
          <w:numId w:val="1"/>
        </w:numPr>
        <w:bidi w:val="0"/>
        <w:ind w:left="0" w:leftChars="0" w:firstLine="0" w:firstLineChars="0"/>
        <w:rPr>
          <w:rFonts w:hint="eastAsia"/>
          <w:lang w:val="en-US" w:eastAsia="zh-CN"/>
        </w:rPr>
      </w:pPr>
      <w:r>
        <w:rPr>
          <w:rFonts w:hint="eastAsia"/>
          <w:lang w:val="en-US" w:eastAsia="zh-CN"/>
        </w:rPr>
        <w:t>容量管理</w:t>
      </w:r>
    </w:p>
    <w:p>
      <w:pPr>
        <w:pStyle w:val="3"/>
        <w:numPr>
          <w:ilvl w:val="1"/>
          <w:numId w:val="1"/>
        </w:numPr>
        <w:bidi w:val="0"/>
        <w:rPr>
          <w:rFonts w:hint="eastAsia"/>
          <w:lang w:val="en-US" w:eastAsia="zh-CN"/>
        </w:rPr>
      </w:pPr>
      <w:r>
        <w:rPr>
          <w:rFonts w:hint="eastAsia"/>
          <w:lang w:val="en-US" w:eastAsia="zh-CN"/>
        </w:rPr>
        <w:t>GXEMS-YH-09-001容量分析增加广西定制公式</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问题记录：</w:t>
      </w:r>
    </w:p>
    <w:p>
      <w:pPr>
        <w:numPr>
          <w:ilvl w:val="0"/>
          <w:numId w:val="15"/>
        </w:numPr>
        <w:ind w:leftChars="0"/>
        <w:rPr>
          <w:rFonts w:hint="eastAsia"/>
          <w:b/>
          <w:bCs/>
          <w:lang w:val="en-US" w:eastAsia="zh-CN"/>
        </w:rPr>
      </w:pPr>
      <w:r>
        <w:rPr>
          <w:rFonts w:hint="eastAsia"/>
          <w:b/>
          <w:bCs/>
          <w:lang w:val="en-US" w:eastAsia="zh-CN"/>
        </w:rPr>
        <w:t>变压器</w:t>
      </w:r>
    </w:p>
    <w:p>
      <w:pPr>
        <w:numPr>
          <w:ilvl w:val="1"/>
          <w:numId w:val="16"/>
        </w:numPr>
        <w:rPr>
          <w:rFonts w:hint="eastAsia"/>
          <w:lang w:val="en-US" w:eastAsia="zh-CN"/>
        </w:rPr>
      </w:pPr>
      <w:r>
        <w:rPr>
          <w:rFonts w:hint="eastAsia"/>
          <w:lang w:val="en-US" w:eastAsia="zh-CN"/>
        </w:rPr>
        <w:t>变压器的最大负载电流怎么取值。按天计算的话，直接取当天极值，如果要增加过滤逻辑。如何定义边界。</w:t>
      </w:r>
    </w:p>
    <w:p>
      <w:pPr>
        <w:numPr>
          <w:ilvl w:val="1"/>
          <w:numId w:val="16"/>
        </w:numPr>
        <w:rPr>
          <w:rFonts w:hint="default"/>
          <w:lang w:val="en-US" w:eastAsia="zh-CN"/>
        </w:rPr>
      </w:pPr>
      <w:r>
        <w:rPr>
          <w:rFonts w:hint="eastAsia"/>
          <w:lang w:val="en-US" w:eastAsia="zh-CN"/>
        </w:rPr>
        <w:t>负载率的加权系数，如何确定。是根据站点类型或设备类型固定系数，还是一个可配置值。不建议在系统上增加可配置系数功能。如果做了可配置系数，系数修改，只影响后续计算的负载率。前面已计算结果，不再进行重算。</w:t>
      </w:r>
    </w:p>
    <w:p>
      <w:pPr>
        <w:numPr>
          <w:ilvl w:val="1"/>
          <w:numId w:val="16"/>
        </w:numPr>
        <w:rPr>
          <w:rFonts w:hint="default"/>
          <w:lang w:val="en-US" w:eastAsia="zh-CN"/>
        </w:rPr>
      </w:pPr>
      <w:r>
        <w:rPr>
          <w:rFonts w:hint="eastAsia"/>
          <w:lang w:val="en-US" w:eastAsia="zh-CN"/>
        </w:rPr>
        <w:t>蓄电池充电功率，如何获取。</w:t>
      </w:r>
    </w:p>
    <w:p>
      <w:pPr>
        <w:numPr>
          <w:ilvl w:val="0"/>
          <w:numId w:val="16"/>
        </w:numPr>
        <w:ind w:left="0" w:leftChars="0" w:firstLine="0" w:firstLineChars="0"/>
        <w:rPr>
          <w:rFonts w:hint="default"/>
          <w:lang w:val="en-US" w:eastAsia="zh-CN"/>
        </w:rPr>
      </w:pPr>
      <w:r>
        <w:rPr>
          <w:rFonts w:hint="eastAsia"/>
          <w:lang w:val="en-US" w:eastAsia="zh-CN"/>
        </w:rPr>
        <w:t>发电机组</w:t>
      </w:r>
    </w:p>
    <w:p>
      <w:pPr>
        <w:widowControl w:val="0"/>
        <w:numPr>
          <w:ilvl w:val="0"/>
          <w:numId w:val="0"/>
        </w:numPr>
        <w:spacing w:before="20" w:beforeLines="20" w:after="20" w:afterLines="20" w:line="288" w:lineRule="auto"/>
        <w:jc w:val="both"/>
        <w:rPr>
          <w:rFonts w:hint="eastAsia"/>
          <w:sz w:val="21"/>
          <w:lang w:val="en-US" w:eastAsia="zh-CN"/>
        </w:rPr>
      </w:pPr>
      <w:r>
        <w:rPr>
          <w:rFonts w:hint="eastAsia"/>
          <w:sz w:val="21"/>
          <w:lang w:val="en-US" w:eastAsia="zh-CN"/>
        </w:rPr>
        <w:t>2.1发电机组不好取数，当前功能不包括发电机组的负载率计算。暂时不扩充优化范围。</w:t>
      </w:r>
    </w:p>
    <w:p>
      <w:pPr>
        <w:widowControl w:val="0"/>
        <w:numPr>
          <w:ilvl w:val="0"/>
          <w:numId w:val="0"/>
        </w:numPr>
        <w:spacing w:before="20" w:beforeLines="20" w:after="20" w:afterLines="20" w:line="288" w:lineRule="auto"/>
        <w:jc w:val="both"/>
        <w:rPr>
          <w:rFonts w:hint="default"/>
          <w:sz w:val="21"/>
          <w:lang w:val="en-US" w:eastAsia="zh-CN"/>
        </w:rPr>
      </w:pPr>
    </w:p>
    <w:p>
      <w:pPr>
        <w:widowControl w:val="0"/>
        <w:numPr>
          <w:ilvl w:val="0"/>
          <w:numId w:val="0"/>
        </w:numPr>
        <w:spacing w:before="20" w:beforeLines="20" w:after="20" w:afterLines="20" w:line="288" w:lineRule="auto"/>
        <w:jc w:val="both"/>
        <w:rPr>
          <w:rFonts w:hint="default"/>
          <w:sz w:val="21"/>
          <w:lang w:val="en-US" w:eastAsia="zh-CN"/>
        </w:rPr>
      </w:pPr>
      <w:r>
        <w:rPr>
          <w:rFonts w:hint="eastAsia"/>
          <w:sz w:val="21"/>
          <w:lang w:val="en-US" w:eastAsia="zh-CN"/>
        </w:rPr>
        <w:t>3、开关电源</w:t>
      </w:r>
    </w:p>
    <w:p>
      <w:pPr>
        <w:widowControl w:val="0"/>
        <w:numPr>
          <w:ilvl w:val="0"/>
          <w:numId w:val="0"/>
        </w:numPr>
        <w:spacing w:before="20" w:beforeLines="20" w:after="20" w:afterLines="20" w:line="288" w:lineRule="auto"/>
        <w:jc w:val="both"/>
        <w:rPr>
          <w:rFonts w:hint="default"/>
          <w:sz w:val="21"/>
          <w:lang w:val="en-US" w:eastAsia="zh-CN"/>
        </w:rPr>
      </w:pPr>
      <w:r>
        <w:rPr>
          <w:rFonts w:hint="eastAsia"/>
          <w:sz w:val="21"/>
          <w:lang w:val="en-US" w:eastAsia="zh-CN"/>
        </w:rPr>
        <w:t>3.1“预警控制的开关电源带载电流上限值（A）”字段的取值逻辑。</w:t>
      </w:r>
    </w:p>
    <w:p>
      <w:pPr>
        <w:widowControl w:val="0"/>
        <w:numPr>
          <w:ilvl w:val="0"/>
          <w:numId w:val="0"/>
        </w:numPr>
        <w:spacing w:before="20" w:beforeLines="20" w:after="20" w:afterLines="20" w:line="288" w:lineRule="auto"/>
        <w:jc w:val="both"/>
        <w:rPr>
          <w:rFonts w:hint="default"/>
          <w:sz w:val="21"/>
          <w:lang w:val="en-US" w:eastAsia="zh-CN"/>
        </w:rPr>
      </w:pPr>
      <w:r>
        <w:rPr>
          <w:rFonts w:hint="eastAsia"/>
          <w:sz w:val="21"/>
          <w:lang w:val="en-US" w:eastAsia="zh-CN"/>
        </w:rPr>
        <w:t>3.2开关电源的部分暑假，是否还要区分电源的电压等级。</w:t>
      </w:r>
    </w:p>
    <w:p>
      <w:pPr>
        <w:widowControl w:val="0"/>
        <w:numPr>
          <w:ilvl w:val="0"/>
          <w:numId w:val="0"/>
        </w:numPr>
        <w:spacing w:before="20" w:beforeLines="20" w:after="20" w:afterLines="20" w:line="288" w:lineRule="auto"/>
        <w:jc w:val="both"/>
        <w:rPr>
          <w:rFonts w:hint="default"/>
          <w:sz w:val="21"/>
          <w:lang w:val="en-US" w:eastAsia="zh-CN"/>
        </w:rPr>
      </w:pPr>
    </w:p>
    <w:p>
      <w:pPr>
        <w:pStyle w:val="3"/>
        <w:numPr>
          <w:ilvl w:val="1"/>
          <w:numId w:val="1"/>
        </w:numPr>
        <w:bidi w:val="0"/>
        <w:rPr>
          <w:rFonts w:hint="eastAsia"/>
          <w:lang w:val="en-US" w:eastAsia="zh-CN"/>
        </w:rPr>
      </w:pPr>
      <w:r>
        <w:rPr>
          <w:rFonts w:hint="eastAsia"/>
          <w:lang w:val="en-US" w:eastAsia="zh-CN"/>
        </w:rPr>
        <w:t>GEMC-YH-09-002容量概览跳转逻辑优化</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default" w:eastAsia="宋体"/>
                <w:sz w:val="22"/>
                <w:szCs w:val="22"/>
                <w:lang w:val="en-US" w:eastAsia="zh-CN"/>
              </w:rPr>
            </w:pPr>
            <w:r>
              <w:rPr>
                <w:rFonts w:hint="eastAsia"/>
                <w:sz w:val="22"/>
                <w:szCs w:val="22"/>
                <w:lang w:val="en-US" w:eastAsia="zh-CN"/>
              </w:rPr>
              <w:t>容量管理——容量概览</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2025-04版本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eastAsia"/>
                <w:lang w:val="en-US" w:eastAsia="zh-CN"/>
              </w:rPr>
            </w:pPr>
            <w:r>
              <w:rPr>
                <w:rFonts w:hint="eastAsia"/>
                <w:lang w:val="en-US" w:eastAsia="zh-CN"/>
              </w:rPr>
              <w:t>优化内容：容量概览增加跳转逻辑</w:t>
            </w:r>
          </w:p>
          <w:p>
            <w:pPr>
              <w:rPr>
                <w:rFonts w:hint="default"/>
                <w:lang w:val="en-US" w:eastAsia="zh-CN"/>
              </w:rPr>
            </w:pPr>
          </w:p>
          <w:p>
            <w:pPr>
              <w:rPr>
                <w:rFonts w:hint="default"/>
                <w:lang w:val="en-US" w:eastAsia="zh-CN"/>
              </w:rPr>
            </w:pPr>
            <w:r>
              <w:drawing>
                <wp:inline distT="0" distB="0" distL="114300" distR="114300">
                  <wp:extent cx="6188710" cy="2824480"/>
                  <wp:effectExtent l="0" t="0" r="13970" b="1016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9"/>
                          <a:stretch>
                            <a:fillRect/>
                          </a:stretch>
                        </pic:blipFill>
                        <pic:spPr>
                          <a:xfrm>
                            <a:off x="0" y="0"/>
                            <a:ext cx="6188710" cy="282448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优化1：容量预警更多跳转逻辑新增</w:t>
            </w:r>
          </w:p>
          <w:p>
            <w:pPr>
              <w:rPr>
                <w:rFonts w:hint="default"/>
                <w:lang w:val="en-US" w:eastAsia="zh-CN"/>
              </w:rPr>
            </w:pPr>
            <w:r>
              <w:rPr>
                <w:rFonts w:hint="eastAsia"/>
                <w:lang w:val="en-US" w:eastAsia="zh-CN"/>
              </w:rPr>
              <w:t>1.1 在容量概览看板中的容量预警板块，增加更多跳转按钮。点击更多，带着当前空间范围条件跳转到负载率汇总报表。</w:t>
            </w:r>
          </w:p>
          <w:p>
            <w:pPr>
              <w:rPr>
                <w:rFonts w:hint="eastAsia"/>
                <w:lang w:val="en-US" w:eastAsia="zh-CN"/>
              </w:rPr>
            </w:pPr>
            <w:r>
              <w:rPr>
                <w:rFonts w:hint="eastAsia"/>
                <w:lang w:val="en-US" w:eastAsia="zh-CN"/>
              </w:rPr>
              <w:t>1.2 负载率汇总报表在“容量管理--容量分析--容量预警信息统计”新增tab页，如下图：</w:t>
            </w:r>
          </w:p>
          <w:p>
            <w:r>
              <w:drawing>
                <wp:inline distT="0" distB="0" distL="114300" distR="114300">
                  <wp:extent cx="6186805" cy="2545080"/>
                  <wp:effectExtent l="0" t="0" r="635"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60"/>
                          <a:stretch>
                            <a:fillRect/>
                          </a:stretch>
                        </pic:blipFill>
                        <pic:spPr>
                          <a:xfrm>
                            <a:off x="0" y="0"/>
                            <a:ext cx="6186805" cy="2545080"/>
                          </a:xfrm>
                          <a:prstGeom prst="rect">
                            <a:avLst/>
                          </a:prstGeom>
                          <a:noFill/>
                          <a:ln>
                            <a:noFill/>
                          </a:ln>
                        </pic:spPr>
                      </pic:pic>
                    </a:graphicData>
                  </a:graphic>
                </wp:inline>
              </w:drawing>
            </w:r>
          </w:p>
          <w:p>
            <w:pPr>
              <w:rPr>
                <w:rFonts w:hint="default"/>
                <w:lang w:val="en-US" w:eastAsia="zh-CN"/>
              </w:rPr>
            </w:pPr>
            <w:r>
              <w:rPr>
                <w:rFonts w:hint="eastAsia"/>
                <w:lang w:val="en-US" w:eastAsia="zh-CN"/>
              </w:rPr>
              <w:t>1.3 负载率汇总报表样式参考下图（集团平台负载率汇总报表）</w:t>
            </w:r>
          </w:p>
          <w:p>
            <w:r>
              <w:drawing>
                <wp:inline distT="0" distB="0" distL="114300" distR="114300">
                  <wp:extent cx="6180455" cy="2684145"/>
                  <wp:effectExtent l="0" t="0" r="6985" b="1333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61"/>
                          <a:stretch>
                            <a:fillRect/>
                          </a:stretch>
                        </pic:blipFill>
                        <pic:spPr>
                          <a:xfrm>
                            <a:off x="0" y="0"/>
                            <a:ext cx="6180455" cy="2684145"/>
                          </a:xfrm>
                          <a:prstGeom prst="rect">
                            <a:avLst/>
                          </a:prstGeom>
                          <a:noFill/>
                          <a:ln>
                            <a:noFill/>
                          </a:ln>
                        </pic:spPr>
                      </pic:pic>
                    </a:graphicData>
                  </a:graphic>
                </wp:inline>
              </w:drawing>
            </w:r>
          </w:p>
          <w:p>
            <w:pPr>
              <w:rPr>
                <w:rFonts w:hint="eastAsia"/>
                <w:lang w:val="en-US" w:eastAsia="zh-CN"/>
              </w:rPr>
            </w:pPr>
            <w:r>
              <w:rPr>
                <w:rFonts w:hint="eastAsia"/>
                <w:b/>
                <w:bCs/>
                <w:lang w:val="en-US" w:eastAsia="zh-CN"/>
              </w:rPr>
              <w:t>负载率汇总报表功能说明</w:t>
            </w:r>
            <w:r>
              <w:rPr>
                <w:rFonts w:hint="eastAsia"/>
                <w:lang w:val="en-US" w:eastAsia="zh-CN"/>
              </w:rPr>
              <w:t>：</w:t>
            </w:r>
          </w:p>
          <w:p>
            <w:pPr>
              <w:rPr>
                <w:rFonts w:hint="default"/>
                <w:lang w:val="en-US" w:eastAsia="zh-CN"/>
              </w:rPr>
            </w:pPr>
            <w:r>
              <w:rPr>
                <w:rFonts w:hint="eastAsia"/>
                <w:lang w:val="en-US" w:eastAsia="zh-CN"/>
              </w:rPr>
              <w:t>查询条件：</w:t>
            </w:r>
          </w:p>
          <w:tbl>
            <w:tblPr>
              <w:tblStyle w:val="10"/>
              <w:tblW w:w="9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4"/>
              <w:gridCol w:w="7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jc w:val="center"/>
                    <w:rPr>
                      <w:rFonts w:hint="default"/>
                      <w:b/>
                      <w:bCs/>
                      <w:vertAlign w:val="baseline"/>
                      <w:lang w:val="en-US" w:eastAsia="zh-CN"/>
                    </w:rPr>
                  </w:pPr>
                  <w:r>
                    <w:rPr>
                      <w:rFonts w:hint="eastAsia"/>
                      <w:b/>
                      <w:bCs/>
                      <w:vertAlign w:val="baseline"/>
                      <w:lang w:val="en-US" w:eastAsia="zh-CN"/>
                    </w:rPr>
                    <w:t>字段</w:t>
                  </w:r>
                </w:p>
              </w:tc>
              <w:tc>
                <w:tcPr>
                  <w:tcW w:w="7572"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地市</w:t>
                  </w:r>
                </w:p>
              </w:tc>
              <w:tc>
                <w:tcPr>
                  <w:tcW w:w="7572" w:type="dxa"/>
                </w:tcPr>
                <w:p>
                  <w:pPr>
                    <w:rPr>
                      <w:rFonts w:hint="default"/>
                      <w:vertAlign w:val="baseline"/>
                      <w:lang w:val="en-US" w:eastAsia="zh-CN"/>
                    </w:rPr>
                  </w:pPr>
                  <w:r>
                    <w:rPr>
                      <w:rFonts w:hint="eastAsia"/>
                      <w:vertAlign w:val="baseline"/>
                      <w:lang w:val="en-US" w:eastAsia="zh-CN"/>
                    </w:rPr>
                    <w:t>动环空间地市信息，默认全部，通过容量概览跳转时，带入对应地市信息。全省跳转即全部，地市跳转带入对应地市。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站点类型</w:t>
                  </w:r>
                </w:p>
              </w:tc>
              <w:tc>
                <w:tcPr>
                  <w:tcW w:w="7572" w:type="dxa"/>
                </w:tcPr>
                <w:p>
                  <w:pPr>
                    <w:rPr>
                      <w:rFonts w:hint="eastAsia"/>
                      <w:vertAlign w:val="baseline"/>
                      <w:lang w:val="en-US" w:eastAsia="zh-CN"/>
                    </w:rPr>
                  </w:pPr>
                  <w:r>
                    <w:rPr>
                      <w:rFonts w:hint="eastAsia"/>
                      <w:vertAlign w:val="baseline"/>
                      <w:lang w:val="en-US" w:eastAsia="zh-CN"/>
                    </w:rPr>
                    <w:t>默认全部，枚举：数据中心、通信机楼、传输节点、通信基站。（</w:t>
                  </w:r>
                  <w:r>
                    <w:rPr>
                      <w:rFonts w:hint="eastAsia"/>
                      <w:color w:val="FF0000"/>
                      <w:highlight w:val="yellow"/>
                      <w:vertAlign w:val="baseline"/>
                      <w:lang w:val="en-US" w:eastAsia="zh-CN"/>
                    </w:rPr>
                    <w:t>问题：容量概览中的预警数量是统计全量站点的，还是数据中心+通信机楼的，待明确</w:t>
                  </w: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从容量概览跳转，站点类型带入通信机楼+数据中心。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站点名称</w:t>
                  </w:r>
                </w:p>
              </w:tc>
              <w:tc>
                <w:tcPr>
                  <w:tcW w:w="7572" w:type="dxa"/>
                </w:tcPr>
                <w:p>
                  <w:pPr>
                    <w:rPr>
                      <w:rFonts w:hint="default"/>
                      <w:vertAlign w:val="baseline"/>
                      <w:lang w:val="en-US" w:eastAsia="zh-CN"/>
                    </w:rPr>
                  </w:pPr>
                  <w:r>
                    <w:rPr>
                      <w:rFonts w:hint="eastAsia"/>
                      <w:vertAlign w:val="baseline"/>
                      <w:lang w:val="en-US" w:eastAsia="zh-CN"/>
                    </w:rPr>
                    <w:t>默认全部，下拉+模糊查询，不做级联限制，进入页面可直接通过站点进行模糊查询。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系统类型</w:t>
                  </w:r>
                </w:p>
              </w:tc>
              <w:tc>
                <w:tcPr>
                  <w:tcW w:w="7572" w:type="dxa"/>
                </w:tcPr>
                <w:p>
                  <w:pPr>
                    <w:rPr>
                      <w:rFonts w:hint="default"/>
                      <w:vertAlign w:val="baseline"/>
                      <w:lang w:val="en-US" w:eastAsia="zh-CN"/>
                    </w:rPr>
                  </w:pPr>
                  <w:r>
                    <w:rPr>
                      <w:rFonts w:hint="eastAsia"/>
                      <w:vertAlign w:val="baseline"/>
                      <w:lang w:val="en-US" w:eastAsia="zh-CN"/>
                    </w:rPr>
                    <w:t>默认全部，</w:t>
                  </w:r>
                  <w:r>
                    <w:rPr>
                      <w:rFonts w:hint="eastAsia"/>
                      <w:b/>
                      <w:bCs/>
                      <w:vertAlign w:val="baseline"/>
                      <w:lang w:val="en-US" w:eastAsia="zh-CN"/>
                    </w:rPr>
                    <w:t>支持多选</w:t>
                  </w:r>
                  <w:r>
                    <w:rPr>
                      <w:rFonts w:hint="eastAsia"/>
                      <w:vertAlign w:val="baseline"/>
                      <w:lang w:val="en-US" w:eastAsia="zh-CN"/>
                    </w:rPr>
                    <w:t>。枚举：UPS、开关电源、变压器、高压直流。（</w:t>
                  </w:r>
                  <w:r>
                    <w:rPr>
                      <w:rFonts w:hint="eastAsia" w:ascii="宋体" w:hAnsi="宋体" w:eastAsia="宋体" w:cs="宋体"/>
                      <w:b/>
                      <w:bCs/>
                      <w:i w:val="0"/>
                      <w:iCs w:val="0"/>
                      <w:vertAlign w:val="baseline"/>
                      <w:lang w:val="en-US" w:eastAsia="zh-CN"/>
                    </w:rPr>
                    <w:t>省端平台无发电机组</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预警级别</w:t>
                  </w:r>
                </w:p>
              </w:tc>
              <w:tc>
                <w:tcPr>
                  <w:tcW w:w="7572" w:type="dxa"/>
                </w:tcPr>
                <w:p>
                  <w:pPr>
                    <w:rPr>
                      <w:rFonts w:hint="default"/>
                      <w:vertAlign w:val="baseline"/>
                      <w:lang w:val="en-US" w:eastAsia="zh-CN"/>
                    </w:rPr>
                  </w:pPr>
                  <w:r>
                    <w:rPr>
                      <w:rFonts w:hint="eastAsia"/>
                      <w:vertAlign w:val="baseline"/>
                      <w:lang w:val="en-US" w:eastAsia="zh-CN"/>
                    </w:rPr>
                    <w:t>默认全部，支持多选。枚举：红色预警、橙色预警、黄色预警、无预警。通过容量概览跳转时，带入筛选条件，自动过滤无预警结果。</w:t>
                  </w:r>
                </w:p>
              </w:tc>
            </w:tr>
          </w:tbl>
          <w:p>
            <w:pPr>
              <w:rPr>
                <w:rFonts w:hint="eastAsia"/>
                <w:lang w:val="en-US" w:eastAsia="zh-CN"/>
              </w:rPr>
            </w:pPr>
            <w:r>
              <w:rPr>
                <w:rFonts w:hint="eastAsia"/>
                <w:lang w:val="en-US" w:eastAsia="zh-CN"/>
              </w:rPr>
              <w:t>查询结果字段：</w:t>
            </w:r>
          </w:p>
          <w:tbl>
            <w:tblPr>
              <w:tblStyle w:val="10"/>
              <w:tblW w:w="9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4"/>
              <w:gridCol w:w="7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jc w:val="center"/>
                    <w:rPr>
                      <w:rFonts w:hint="default"/>
                      <w:b/>
                      <w:bCs/>
                      <w:vertAlign w:val="baseline"/>
                      <w:lang w:val="en-US" w:eastAsia="zh-CN"/>
                    </w:rPr>
                  </w:pPr>
                  <w:r>
                    <w:rPr>
                      <w:rFonts w:hint="eastAsia"/>
                      <w:b/>
                      <w:bCs/>
                      <w:vertAlign w:val="baseline"/>
                      <w:lang w:val="en-US" w:eastAsia="zh-CN"/>
                    </w:rPr>
                    <w:t>字段</w:t>
                  </w:r>
                </w:p>
              </w:tc>
              <w:tc>
                <w:tcPr>
                  <w:tcW w:w="7572"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地市</w:t>
                  </w:r>
                </w:p>
              </w:tc>
              <w:tc>
                <w:tcPr>
                  <w:tcW w:w="7572" w:type="dxa"/>
                </w:tcPr>
                <w:p>
                  <w:pPr>
                    <w:rPr>
                      <w:rFonts w:hint="default"/>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站点名称</w:t>
                  </w:r>
                </w:p>
              </w:tc>
              <w:tc>
                <w:tcPr>
                  <w:tcW w:w="7572" w:type="dxa"/>
                </w:tcPr>
                <w:p>
                  <w:pPr>
                    <w:rPr>
                      <w:rFonts w:hint="default"/>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站点类型</w:t>
                  </w:r>
                </w:p>
              </w:tc>
              <w:tc>
                <w:tcPr>
                  <w:tcW w:w="7572" w:type="dxa"/>
                </w:tcPr>
                <w:p>
                  <w:pPr>
                    <w:rPr>
                      <w:rFonts w:hint="default"/>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系统名称</w:t>
                  </w:r>
                </w:p>
              </w:tc>
              <w:tc>
                <w:tcPr>
                  <w:tcW w:w="7572" w:type="dxa"/>
                </w:tcPr>
                <w:p>
                  <w:pPr>
                    <w:rPr>
                      <w:rFonts w:hint="default"/>
                      <w:vertAlign w:val="baseline"/>
                      <w:lang w:val="en-US" w:eastAsia="zh-CN"/>
                    </w:rPr>
                  </w:pPr>
                  <w:r>
                    <w:rPr>
                      <w:rFonts w:hint="eastAsia"/>
                      <w:vertAlign w:val="baseline"/>
                      <w:lang w:val="en-US" w:eastAsia="zh-CN"/>
                    </w:rPr>
                    <w:t>自动关联筛选条件下的系统名称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系统类型</w:t>
                  </w:r>
                </w:p>
              </w:tc>
              <w:tc>
                <w:tcPr>
                  <w:tcW w:w="7572" w:type="dxa"/>
                </w:tcPr>
                <w:p>
                  <w:pPr>
                    <w:rPr>
                      <w:rFonts w:hint="default"/>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负载率</w:t>
                  </w:r>
                </w:p>
              </w:tc>
              <w:tc>
                <w:tcPr>
                  <w:tcW w:w="7572" w:type="dxa"/>
                </w:tcPr>
                <w:p>
                  <w:pPr>
                    <w:rPr>
                      <w:rFonts w:hint="default"/>
                      <w:vertAlign w:val="baseline"/>
                      <w:lang w:val="en-US" w:eastAsia="zh-CN"/>
                    </w:rPr>
                  </w:pPr>
                  <w:r>
                    <w:rPr>
                      <w:rFonts w:hint="eastAsia"/>
                      <w:vertAlign w:val="baseline"/>
                      <w:lang w:val="en-US" w:eastAsia="zh-CN"/>
                    </w:rPr>
                    <w:t>显示当前系统最新的负载率结果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数据时间</w:t>
                  </w:r>
                </w:p>
              </w:tc>
              <w:tc>
                <w:tcPr>
                  <w:tcW w:w="7572" w:type="dxa"/>
                </w:tcPr>
                <w:p>
                  <w:pPr>
                    <w:rPr>
                      <w:rFonts w:hint="default"/>
                      <w:vertAlign w:val="baseline"/>
                      <w:lang w:val="en-US" w:eastAsia="zh-CN"/>
                    </w:rPr>
                  </w:pPr>
                  <w:r>
                    <w:rPr>
                      <w:rFonts w:hint="eastAsia"/>
                      <w:vertAlign w:val="baseline"/>
                      <w:lang w:val="en-US" w:eastAsia="zh-CN"/>
                    </w:rPr>
                    <w:t>显示负载率对应的数据时间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预警级别</w:t>
                  </w:r>
                </w:p>
              </w:tc>
              <w:tc>
                <w:tcPr>
                  <w:tcW w:w="7572" w:type="dxa"/>
                </w:tcPr>
                <w:p>
                  <w:pPr>
                    <w:rPr>
                      <w:rFonts w:hint="default"/>
                      <w:vertAlign w:val="baseline"/>
                      <w:lang w:val="en-US" w:eastAsia="zh-CN"/>
                    </w:rPr>
                  </w:pPr>
                  <w:r>
                    <w:rPr>
                      <w:rFonts w:hint="eastAsia"/>
                      <w:vertAlign w:val="baseline"/>
                      <w:lang w:val="en-US" w:eastAsia="zh-CN"/>
                    </w:rPr>
                    <w:t>自动关联筛选条件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4" w:type="dxa"/>
                </w:tcPr>
                <w:p>
                  <w:pPr>
                    <w:rPr>
                      <w:rFonts w:hint="default"/>
                      <w:vertAlign w:val="baseline"/>
                      <w:lang w:val="en-US" w:eastAsia="zh-CN"/>
                    </w:rPr>
                  </w:pPr>
                  <w:r>
                    <w:rPr>
                      <w:rFonts w:hint="eastAsia"/>
                      <w:vertAlign w:val="baseline"/>
                      <w:lang w:val="en-US" w:eastAsia="zh-CN"/>
                    </w:rPr>
                    <w:t>操作</w:t>
                  </w:r>
                </w:p>
              </w:tc>
              <w:tc>
                <w:tcPr>
                  <w:tcW w:w="7572" w:type="dxa"/>
                </w:tcPr>
                <w:p>
                  <w:pPr>
                    <w:rPr>
                      <w:rFonts w:hint="eastAsia"/>
                      <w:vertAlign w:val="baseline"/>
                      <w:lang w:val="en-US" w:eastAsia="zh-CN"/>
                    </w:rPr>
                  </w:pPr>
                  <w:r>
                    <w:rPr>
                      <w:rFonts w:hint="eastAsia"/>
                      <w:vertAlign w:val="baseline"/>
                      <w:lang w:val="en-US" w:eastAsia="zh-CN"/>
                    </w:rPr>
                    <w:t>容量详情：点击跳转到当前站点的对应系统类型的容量明细页面，与容量分析中的容量详情跳转逻辑保持一致。</w:t>
                  </w:r>
                </w:p>
                <w:p>
                  <w:pPr>
                    <w:rPr>
                      <w:rFonts w:hint="default"/>
                      <w:vertAlign w:val="baseline"/>
                      <w:lang w:val="en-US" w:eastAsia="zh-CN"/>
                    </w:rPr>
                  </w:pPr>
                  <w:r>
                    <w:rPr>
                      <w:rFonts w:hint="eastAsia"/>
                      <w:vertAlign w:val="baseline"/>
                      <w:lang w:val="en-US" w:eastAsia="zh-CN"/>
                    </w:rPr>
                    <w:t>容量历史：呈现当前系统的负载率历史数据。默认展示近30天数据。与容量分析中的容量历史保持一致。</w:t>
                  </w:r>
                </w:p>
              </w:tc>
            </w:tr>
          </w:tbl>
          <w:p>
            <w:pPr>
              <w:rPr>
                <w:rFonts w:hint="default"/>
                <w:lang w:val="en-US" w:eastAsia="zh-CN"/>
              </w:rPr>
            </w:pPr>
            <w:r>
              <w:rPr>
                <w:rFonts w:hint="eastAsia"/>
                <w:lang w:val="en-US" w:eastAsia="zh-CN"/>
              </w:rPr>
              <w:t>表头上方显示统计容量预警统计数据，如下图所示。统计数据显示对应筛选空间范围统计结果。</w:t>
            </w:r>
          </w:p>
          <w:p>
            <w:r>
              <w:drawing>
                <wp:inline distT="0" distB="0" distL="114300" distR="114300">
                  <wp:extent cx="6182995" cy="504825"/>
                  <wp:effectExtent l="0" t="0" r="4445" b="1333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62"/>
                          <a:stretch>
                            <a:fillRect/>
                          </a:stretch>
                        </pic:blipFill>
                        <pic:spPr>
                          <a:xfrm>
                            <a:off x="0" y="0"/>
                            <a:ext cx="6182995" cy="504825"/>
                          </a:xfrm>
                          <a:prstGeom prst="rect">
                            <a:avLst/>
                          </a:prstGeom>
                          <a:noFill/>
                          <a:ln>
                            <a:noFill/>
                          </a:ln>
                        </pic:spPr>
                      </pic:pic>
                    </a:graphicData>
                  </a:graphic>
                </wp:inline>
              </w:drawing>
            </w:r>
          </w:p>
          <w:p>
            <w:pPr>
              <w:rPr>
                <w:rFonts w:hint="default"/>
                <w:lang w:val="en-US" w:eastAsia="zh-CN"/>
              </w:rPr>
            </w:pPr>
          </w:p>
          <w:p>
            <w:pPr>
              <w:rPr>
                <w:rFonts w:hint="default" w:eastAsia="宋体"/>
                <w:b/>
                <w:bCs/>
                <w:lang w:val="en-US" w:eastAsia="zh-CN"/>
              </w:rPr>
            </w:pPr>
            <w:r>
              <w:rPr>
                <w:rFonts w:hint="eastAsia"/>
                <w:b/>
                <w:bCs/>
                <w:lang w:val="en-US" w:eastAsia="zh-CN"/>
              </w:rPr>
              <w:t>优化2：预警数TOP5点击数值跳转</w:t>
            </w:r>
          </w:p>
          <w:p>
            <w:pPr>
              <w:rPr>
                <w:rFonts w:hint="default"/>
                <w:lang w:val="en-US" w:eastAsia="zh-CN"/>
              </w:rPr>
            </w:pPr>
            <w:r>
              <w:rPr>
                <w:rFonts w:hint="eastAsia"/>
                <w:lang w:val="en-US" w:eastAsia="zh-CN"/>
              </w:rPr>
              <w:t>2.1 在容量概览看板中的预警数TOP5板块，点击对应数值可跳转至负载率汇总报表。负载率汇总报表呈现对应空间范围内的预警信息。</w:t>
            </w:r>
          </w:p>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sz w:val="22"/>
                <w:szCs w:val="22"/>
              </w:rPr>
            </w:pPr>
            <w:r>
              <w:rPr>
                <w:rFonts w:hint="eastAsia"/>
                <w:sz w:val="22"/>
                <w:szCs w:val="22"/>
              </w:rPr>
              <w:t>高</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eastAsia" w:eastAsia="宋体"/>
                <w:sz w:val="22"/>
                <w:szCs w:val="22"/>
                <w:lang w:eastAsia="zh-CN"/>
              </w:rPr>
            </w:pPr>
            <w:r>
              <w:rPr>
                <w:rFonts w:hint="eastAsia"/>
                <w:sz w:val="22"/>
                <w:szCs w:val="22"/>
                <w:lang w:val="en-US" w:eastAsia="zh-CN"/>
              </w:rPr>
              <w:t>高</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待评审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highlight w:val="yellow"/>
              </w:rPr>
            </w:pPr>
            <w:r>
              <w:rPr>
                <w:rFonts w:hint="eastAsia"/>
                <w:sz w:val="22"/>
                <w:szCs w:val="22"/>
                <w:highlight w:val="yellow"/>
              </w:rPr>
              <w:t>前置</w:t>
            </w:r>
            <w:r>
              <w:rPr>
                <w:sz w:val="22"/>
                <w:szCs w:val="22"/>
                <w:highlight w:val="yellow"/>
              </w:rPr>
              <w:t>条件</w:t>
            </w:r>
          </w:p>
        </w:tc>
        <w:tc>
          <w:tcPr>
            <w:tcW w:w="8840" w:type="dxa"/>
            <w:gridSpan w:val="8"/>
            <w:shd w:val="clear" w:color="auto" w:fill="auto"/>
          </w:tcPr>
          <w:p>
            <w:pPr>
              <w:pStyle w:val="7"/>
              <w:rPr>
                <w:rFonts w:hint="default" w:ascii="宋体" w:hAnsi="宋体" w:eastAsia="宋体"/>
                <w:sz w:val="22"/>
                <w:szCs w:val="22"/>
                <w:lang w:val="en-US" w:eastAsia="zh-CN"/>
              </w:rPr>
            </w:pPr>
            <w:r>
              <w:rPr>
                <w:rFonts w:hint="eastAsia" w:ascii="宋体" w:hAnsi="宋体"/>
                <w:sz w:val="22"/>
                <w:szCs w:val="22"/>
                <w:lang w:val="en-US" w:eastAsia="zh-CN"/>
              </w:rPr>
              <w:t>功能上线后，需对省级管理员、省级普通用户、地市管理员、地市普通用户进行功能权限分配。负载率汇总报表上述角色均有权限。地图若有做数据权限控制，功能的数据权限对应生效。若无，则保持当前现状。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color w:val="FF0000"/>
                <w:sz w:val="22"/>
                <w:szCs w:val="22"/>
                <w:lang w:val="en-US" w:eastAsia="zh-CN"/>
              </w:rPr>
              <w:t>云南动环&amp;广西动环    V版本</w:t>
            </w:r>
          </w:p>
        </w:tc>
      </w:tr>
    </w:tbl>
    <w:p>
      <w:pPr>
        <w:widowControl w:val="0"/>
        <w:numPr>
          <w:ilvl w:val="0"/>
          <w:numId w:val="0"/>
        </w:numPr>
        <w:spacing w:before="20" w:beforeLines="20" w:after="20" w:afterLines="20" w:line="288" w:lineRule="auto"/>
        <w:jc w:val="both"/>
        <w:rPr>
          <w:rFonts w:hint="default"/>
          <w:sz w:val="21"/>
          <w:lang w:val="en-US" w:eastAsia="zh-CN"/>
        </w:rPr>
      </w:pPr>
    </w:p>
    <w:p>
      <w:pPr>
        <w:widowControl w:val="0"/>
        <w:numPr>
          <w:ilvl w:val="0"/>
          <w:numId w:val="0"/>
        </w:numPr>
        <w:spacing w:before="20" w:beforeLines="20" w:after="20" w:afterLines="20" w:line="288" w:lineRule="auto"/>
        <w:jc w:val="both"/>
        <w:rPr>
          <w:rFonts w:hint="default"/>
          <w:sz w:val="21"/>
          <w:lang w:val="en-US" w:eastAsia="zh-CN"/>
        </w:rPr>
        <w:sectPr>
          <w:pgSz w:w="11906" w:h="16838"/>
          <w:pgMar w:top="1417" w:right="1083" w:bottom="1417" w:left="1083" w:header="851" w:footer="992" w:gutter="0"/>
          <w:cols w:space="425" w:num="1"/>
          <w:docGrid w:type="lines" w:linePitch="312" w:charSpace="0"/>
        </w:sectPr>
      </w:pPr>
    </w:p>
    <w:p>
      <w:pPr>
        <w:pStyle w:val="2"/>
        <w:numPr>
          <w:ilvl w:val="0"/>
          <w:numId w:val="1"/>
        </w:numPr>
        <w:bidi w:val="0"/>
        <w:ind w:left="0" w:leftChars="0" w:firstLine="0" w:firstLineChars="0"/>
        <w:rPr>
          <w:rFonts w:hint="eastAsia"/>
          <w:lang w:val="en-US" w:eastAsia="zh-CN"/>
        </w:rPr>
      </w:pPr>
      <w:r>
        <w:rPr>
          <w:rFonts w:hint="eastAsia"/>
          <w:lang w:val="en-US" w:eastAsia="zh-CN"/>
        </w:rPr>
        <w:t>容量管理</w:t>
      </w:r>
    </w:p>
    <w:p>
      <w:pPr>
        <w:pStyle w:val="3"/>
        <w:numPr>
          <w:ilvl w:val="1"/>
          <w:numId w:val="1"/>
        </w:numPr>
        <w:bidi w:val="0"/>
        <w:rPr>
          <w:rFonts w:hint="eastAsia"/>
          <w:lang w:val="en-US" w:eastAsia="zh-CN"/>
        </w:rPr>
      </w:pPr>
      <w:r>
        <w:rPr>
          <w:rFonts w:hint="eastAsia"/>
          <w:lang w:val="en-US" w:eastAsia="zh-CN"/>
        </w:rPr>
        <w:t>GXEMS-YH-10-001有效性稽核功能优化</w:t>
      </w:r>
    </w:p>
    <w:tbl>
      <w:tblPr>
        <w:tblStyle w:val="9"/>
        <w:tblpPr w:leftFromText="180" w:rightFromText="180" w:vertAnchor="text" w:horzAnchor="page" w:tblpX="1129" w:tblpY="171"/>
        <w:tblOverlap w:val="never"/>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2"/>
        <w:gridCol w:w="202"/>
        <w:gridCol w:w="1420"/>
        <w:gridCol w:w="1146"/>
        <w:gridCol w:w="2024"/>
        <w:gridCol w:w="1549"/>
        <w:gridCol w:w="475"/>
        <w:gridCol w:w="520"/>
        <w:gridCol w:w="15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4" w:type="dxa"/>
            <w:gridSpan w:val="2"/>
            <w:shd w:val="clear" w:color="auto" w:fill="BFBFBF"/>
          </w:tcPr>
          <w:p>
            <w:pPr>
              <w:pStyle w:val="7"/>
              <w:rPr>
                <w:rFonts w:hint="default" w:eastAsia="宋体"/>
                <w:sz w:val="22"/>
                <w:szCs w:val="22"/>
                <w:lang w:val="en-US" w:eastAsia="zh-CN"/>
              </w:rPr>
            </w:pPr>
            <w:r>
              <w:rPr>
                <w:rFonts w:hint="eastAsia" w:eastAsia="宋体"/>
                <w:sz w:val="22"/>
                <w:szCs w:val="22"/>
                <w:lang w:val="en-US" w:eastAsia="zh-CN"/>
              </w:rPr>
              <w:t>功能位置</w:t>
            </w:r>
          </w:p>
        </w:tc>
        <w:tc>
          <w:tcPr>
            <w:tcW w:w="6139" w:type="dxa"/>
            <w:gridSpan w:val="4"/>
            <w:shd w:val="clear" w:color="auto" w:fill="BFBFBF"/>
          </w:tcPr>
          <w:p>
            <w:pPr>
              <w:pStyle w:val="7"/>
              <w:rPr>
                <w:rFonts w:hint="default" w:eastAsia="宋体"/>
                <w:sz w:val="22"/>
                <w:szCs w:val="22"/>
                <w:lang w:val="en-US" w:eastAsia="zh-CN"/>
              </w:rPr>
            </w:pPr>
            <w:r>
              <w:rPr>
                <w:rFonts w:hint="eastAsia"/>
                <w:sz w:val="22"/>
                <w:szCs w:val="22"/>
                <w:lang w:val="en-US" w:eastAsia="zh-CN"/>
              </w:rPr>
              <w:t>运行分析</w:t>
            </w:r>
            <w:r>
              <w:rPr>
                <w:rFonts w:hint="eastAsia" w:eastAsia="宋体"/>
                <w:sz w:val="22"/>
                <w:szCs w:val="22"/>
                <w:lang w:val="en-US" w:eastAsia="zh-CN"/>
              </w:rPr>
              <w:t>——</w:t>
            </w:r>
            <w:r>
              <w:rPr>
                <w:rFonts w:hint="eastAsia"/>
                <w:sz w:val="22"/>
                <w:szCs w:val="22"/>
                <w:lang w:val="en-US" w:eastAsia="zh-CN"/>
              </w:rPr>
              <w:t>数据——有效性稽核</w:t>
            </w:r>
          </w:p>
        </w:tc>
        <w:tc>
          <w:tcPr>
            <w:tcW w:w="995" w:type="dxa"/>
            <w:gridSpan w:val="2"/>
            <w:shd w:val="clear" w:color="auto" w:fill="BFBFBF"/>
          </w:tcPr>
          <w:p>
            <w:pPr>
              <w:pStyle w:val="7"/>
              <w:rPr>
                <w:sz w:val="22"/>
                <w:szCs w:val="22"/>
              </w:rPr>
            </w:pPr>
            <w:r>
              <w:rPr>
                <w:rFonts w:hint="eastAsia"/>
                <w:sz w:val="22"/>
                <w:szCs w:val="22"/>
              </w:rPr>
              <w:t>版本</w:t>
            </w:r>
          </w:p>
        </w:tc>
        <w:tc>
          <w:tcPr>
            <w:tcW w:w="1504" w:type="dxa"/>
            <w:shd w:val="clear" w:color="auto" w:fill="BFBFBF"/>
          </w:tcPr>
          <w:p>
            <w:pPr>
              <w:pStyle w:val="7"/>
              <w:rPr>
                <w:rFonts w:hint="default" w:eastAsia="宋体"/>
                <w:sz w:val="22"/>
                <w:szCs w:val="22"/>
                <w:lang w:val="en-US" w:eastAsia="zh-CN"/>
              </w:rPr>
            </w:pPr>
            <w:r>
              <w:rPr>
                <w:rFonts w:hint="eastAsia"/>
                <w:sz w:val="22"/>
                <w:szCs w:val="22"/>
                <w:lang w:val="en-US" w:eastAsia="zh-CN"/>
              </w:rPr>
              <w:t>2025-08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2" w:type="dxa"/>
            <w:gridSpan w:val="9"/>
            <w:shd w:val="clear" w:color="auto" w:fill="auto"/>
          </w:tcPr>
          <w:p>
            <w:pPr>
              <w:rPr>
                <w:rFonts w:hint="default"/>
                <w:lang w:val="en-US" w:eastAsia="zh-CN"/>
              </w:rPr>
            </w:pPr>
            <w:r>
              <w:rPr>
                <w:rFonts w:hint="eastAsia"/>
                <w:lang w:val="en-US" w:eastAsia="zh-CN"/>
              </w:rPr>
              <w:t>优化需求时间：2025-08-21</w:t>
            </w:r>
          </w:p>
          <w:p>
            <w:pPr>
              <w:rPr>
                <w:rFonts w:hint="eastAsia"/>
                <w:b/>
                <w:bCs/>
                <w:lang w:val="en-US" w:eastAsia="zh-CN"/>
              </w:rPr>
            </w:pPr>
          </w:p>
          <w:p>
            <w:pPr>
              <w:rPr>
                <w:rFonts w:hint="default"/>
                <w:lang w:val="en-US" w:eastAsia="zh-CN"/>
              </w:rPr>
            </w:pPr>
            <w:r>
              <w:rPr>
                <w:rFonts w:hint="eastAsia"/>
                <w:b/>
                <w:bCs/>
                <w:lang w:val="en-US" w:eastAsia="zh-CN"/>
              </w:rPr>
              <w:t>优化概述</w:t>
            </w:r>
            <w:r>
              <w:rPr>
                <w:rFonts w:hint="eastAsia"/>
                <w:lang w:val="en-US" w:eastAsia="zh-CN"/>
              </w:rPr>
              <w:t>：数据有效性稽核，针对机房环境补充设备子类的稽核规则。同时在设备完整性统计表和信号稽核详情表，增加设备子类字段。</w:t>
            </w:r>
          </w:p>
          <w:p>
            <w:pPr>
              <w:rPr>
                <w:rFonts w:hint="eastAsia"/>
                <w:lang w:val="en-US" w:eastAsia="zh-CN"/>
              </w:rPr>
            </w:pPr>
          </w:p>
          <w:p>
            <w:pPr>
              <w:rPr>
                <w:rFonts w:hint="eastAsia"/>
                <w:lang w:val="en-US" w:eastAsia="zh-CN"/>
              </w:rPr>
            </w:pPr>
            <w:r>
              <w:rPr>
                <w:rFonts w:hint="eastAsia"/>
                <w:b/>
                <w:bCs/>
                <w:lang w:val="en-US" w:eastAsia="zh-CN"/>
              </w:rPr>
              <w:t>优化内容</w:t>
            </w:r>
            <w:r>
              <w:rPr>
                <w:rFonts w:hint="eastAsia"/>
                <w:lang w:val="en-US" w:eastAsia="zh-CN"/>
              </w:rPr>
              <w:t>：</w:t>
            </w:r>
          </w:p>
          <w:p>
            <w:pPr>
              <w:rPr>
                <w:rFonts w:hint="default"/>
                <w:lang w:val="en-US" w:eastAsia="zh-CN"/>
              </w:rPr>
            </w:pPr>
            <w:r>
              <w:rPr>
                <w:rFonts w:hint="eastAsia"/>
                <w:lang w:val="en-US" w:eastAsia="zh-CN"/>
              </w:rPr>
              <w:t>1、</w:t>
            </w:r>
            <w:r>
              <w:rPr>
                <w:rFonts w:hint="eastAsia"/>
                <w:b/>
                <w:bCs/>
                <w:lang w:val="en-US" w:eastAsia="zh-CN"/>
              </w:rPr>
              <w:t>针对机房环境，补充：按设备子类进行稽核的规则</w:t>
            </w:r>
            <w:r>
              <w:rPr>
                <w:rFonts w:hint="eastAsia"/>
                <w:lang w:val="en-US" w:eastAsia="zh-CN"/>
              </w:rPr>
              <w:t>。</w:t>
            </w:r>
          </w:p>
          <w:p>
            <w:pPr>
              <w:widowControl w:val="0"/>
              <w:numPr>
                <w:ilvl w:val="0"/>
                <w:numId w:val="0"/>
              </w:numPr>
              <w:spacing w:before="20" w:beforeLines="20" w:after="20" w:afterLines="20" w:line="288" w:lineRule="auto"/>
              <w:jc w:val="both"/>
              <w:rPr>
                <w:rFonts w:hint="default"/>
                <w:lang w:val="en-US" w:eastAsia="zh-CN"/>
              </w:rPr>
            </w:pPr>
            <w:r>
              <w:rPr>
                <w:rFonts w:hint="default"/>
                <w:lang w:val="en-US" w:eastAsia="zh-CN"/>
              </w:rPr>
              <w:t>数据有效性稽核机房环境设备，</w:t>
            </w:r>
            <w:r>
              <w:rPr>
                <w:rFonts w:hint="eastAsia"/>
                <w:color w:val="0000FF"/>
                <w:lang w:val="en-US" w:eastAsia="zh-CN"/>
              </w:rPr>
              <w:t>先查看C接口上送字段“DEVICEMODEL”（设备子类，各省设备子类字段名不一定相同，功能迁移时注意检查此处）</w:t>
            </w:r>
            <w:r>
              <w:rPr>
                <w:rFonts w:hint="eastAsia"/>
                <w:lang w:val="en-US" w:eastAsia="zh-CN"/>
              </w:rPr>
              <w:t>是否有值，</w:t>
            </w:r>
            <w:r>
              <w:rPr>
                <w:rFonts w:hint="default"/>
                <w:lang w:val="en-US" w:eastAsia="zh-CN"/>
              </w:rPr>
              <w:t>如有设备子类，先检查设备类型，再检测设备子类，设备子类关联</w:t>
            </w:r>
            <w:r>
              <w:rPr>
                <w:rFonts w:hint="eastAsia"/>
                <w:lang w:val="en-US" w:eastAsia="zh-CN"/>
              </w:rPr>
              <w:t>对应</w:t>
            </w:r>
            <w:r>
              <w:rPr>
                <w:rFonts w:hint="default"/>
                <w:lang w:val="en-US" w:eastAsia="zh-CN"/>
              </w:rPr>
              <w:t>测点；如无设备子类，补充设备子类，补充规</w:t>
            </w:r>
            <w:bookmarkStart w:id="6" w:name="_GoBack"/>
            <w:bookmarkEnd w:id="6"/>
            <w:r>
              <w:rPr>
                <w:rFonts w:hint="default"/>
                <w:lang w:val="en-US" w:eastAsia="zh-CN"/>
              </w:rPr>
              <w:t>则按照若设备名称</w:t>
            </w:r>
            <w:r>
              <w:rPr>
                <w:rFonts w:hint="eastAsia"/>
                <w:lang w:val="en-US" w:eastAsia="zh-CN"/>
              </w:rPr>
              <w:t>含下表</w:t>
            </w:r>
            <w:r>
              <w:rPr>
                <w:rFonts w:hint="default"/>
                <w:lang w:val="en-US" w:eastAsia="zh-CN"/>
              </w:rPr>
              <w:t>第二列关键字段，则将该设备归属为对应设备子类，若不包含，则为机房环境，检测逻辑与原来</w:t>
            </w:r>
            <w:r>
              <w:rPr>
                <w:rFonts w:hint="eastAsia"/>
                <w:lang w:val="en-US" w:eastAsia="zh-CN"/>
              </w:rPr>
              <w:t>相</w:t>
            </w:r>
            <w:r>
              <w:rPr>
                <w:rFonts w:hint="default"/>
                <w:lang w:val="en-US" w:eastAsia="zh-CN"/>
              </w:rPr>
              <w:t>同，按设备类型应具有的测点检测设备；</w:t>
            </w:r>
          </w:p>
          <w:tbl>
            <w:tblPr>
              <w:tblStyle w:val="9"/>
              <w:tblW w:w="761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200"/>
              <w:gridCol w:w="1188"/>
              <w:gridCol w:w="1724"/>
              <w:gridCol w:w="1380"/>
              <w:gridCol w:w="21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jc w:val="center"/>
              </w:trPr>
              <w:tc>
                <w:tcPr>
                  <w:tcW w:w="1200" w:type="dxa"/>
                  <w:tcBorders>
                    <w:top w:val="single" w:color="000000" w:sz="4" w:space="0"/>
                    <w:left w:val="single" w:color="000000" w:sz="4" w:space="0"/>
                    <w:bottom w:val="single" w:color="000000" w:sz="4" w:space="0"/>
                    <w:right w:val="single" w:color="000000" w:sz="4" w:space="0"/>
                  </w:tcBorders>
                  <w:shd w:val="clear" w:color="auto" w:fill="92D050"/>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设备类型</w:t>
                  </w:r>
                </w:p>
              </w:tc>
              <w:tc>
                <w:tcPr>
                  <w:tcW w:w="1188" w:type="dxa"/>
                  <w:tcBorders>
                    <w:top w:val="single" w:color="000000" w:sz="4" w:space="0"/>
                    <w:left w:val="single" w:color="000000" w:sz="4" w:space="0"/>
                    <w:bottom w:val="single" w:color="000000" w:sz="4" w:space="0"/>
                    <w:right w:val="single" w:color="000000" w:sz="4" w:space="0"/>
                  </w:tcBorders>
                  <w:shd w:val="clear" w:color="auto" w:fill="92D050"/>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设备子类</w:t>
                  </w:r>
                </w:p>
              </w:tc>
              <w:tc>
                <w:tcPr>
                  <w:tcW w:w="1724" w:type="dxa"/>
                  <w:tcBorders>
                    <w:top w:val="single" w:color="000000" w:sz="4" w:space="0"/>
                    <w:left w:val="single" w:color="000000" w:sz="4" w:space="0"/>
                    <w:bottom w:val="single" w:color="000000" w:sz="4" w:space="0"/>
                    <w:right w:val="single" w:color="000000" w:sz="4" w:space="0"/>
                  </w:tcBorders>
                  <w:shd w:val="clear" w:color="auto" w:fill="92D050"/>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信号标准名</w:t>
                  </w:r>
                </w:p>
              </w:tc>
              <w:tc>
                <w:tcPr>
                  <w:tcW w:w="1380" w:type="dxa"/>
                  <w:tcBorders>
                    <w:top w:val="single" w:color="000000" w:sz="4" w:space="0"/>
                    <w:left w:val="single" w:color="000000" w:sz="4" w:space="0"/>
                    <w:bottom w:val="single" w:color="000000" w:sz="4" w:space="0"/>
                    <w:right w:val="single" w:color="000000" w:sz="4" w:space="0"/>
                  </w:tcBorders>
                  <w:shd w:val="clear" w:color="auto" w:fill="92D050"/>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信号编码ID</w:t>
                  </w:r>
                </w:p>
              </w:tc>
              <w:tc>
                <w:tcPr>
                  <w:tcW w:w="2121" w:type="dxa"/>
                  <w:tcBorders>
                    <w:top w:val="single" w:color="000000" w:sz="4" w:space="0"/>
                    <w:left w:val="single" w:color="000000" w:sz="4" w:space="0"/>
                    <w:bottom w:val="single" w:color="000000" w:sz="4" w:space="0"/>
                    <w:right w:val="single" w:color="000000" w:sz="4" w:space="0"/>
                  </w:tcBorders>
                  <w:shd w:val="clear" w:color="auto" w:fill="92D050"/>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信号量类型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20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机房环境</w:t>
                  </w: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温度</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温度XX</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017301</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湿度</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湿度XX</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017302</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水位</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水位XX</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017303</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油位</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油位XX</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017304</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水浸</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水浸状态</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017305</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烟感</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烟感状态</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017306</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门磁</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门碰开关状态</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017307</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红外</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红外状态</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017308</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震动</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震动状态</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017309</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防盗</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防盗状态</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017310</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风速</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风速XX</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017311</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压差</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排风阀闭合状态</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017407</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120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1"/>
                      <w:szCs w:val="21"/>
                      <w:u w:val="none"/>
                    </w:rPr>
                  </w:pPr>
                </w:p>
              </w:tc>
              <w:tc>
                <w:tcPr>
                  <w:tcW w:w="11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漏油</w:t>
                  </w:r>
                </w:p>
              </w:tc>
              <w:tc>
                <w:tcPr>
                  <w:tcW w:w="17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燃油泄漏状态</w:t>
                  </w:r>
                </w:p>
              </w:tc>
              <w:tc>
                <w:tcPr>
                  <w:tcW w:w="13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017408</w:t>
                  </w:r>
                </w:p>
              </w:tc>
              <w:tc>
                <w:tcPr>
                  <w:tcW w:w="212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遥信</w:t>
                  </w:r>
                </w:p>
              </w:tc>
            </w:tr>
          </w:tbl>
          <w:p>
            <w:pPr>
              <w:widowControl w:val="0"/>
              <w:numPr>
                <w:ilvl w:val="0"/>
                <w:numId w:val="0"/>
              </w:numPr>
              <w:spacing w:before="20" w:beforeLines="20" w:after="20" w:afterLines="20" w:line="288" w:lineRule="auto"/>
              <w:jc w:val="both"/>
            </w:pPr>
          </w:p>
          <w:p>
            <w:pPr>
              <w:rPr>
                <w:rFonts w:hint="default"/>
                <w:lang w:val="en-US" w:eastAsia="zh-CN"/>
              </w:rPr>
            </w:pPr>
            <w:r>
              <w:rPr>
                <w:rFonts w:hint="eastAsia"/>
                <w:lang w:val="en-US" w:eastAsia="zh-CN"/>
              </w:rPr>
              <w:t>2、</w:t>
            </w:r>
            <w:r>
              <w:rPr>
                <w:rFonts w:hint="eastAsia"/>
                <w:b/>
                <w:bCs/>
                <w:lang w:val="en-US" w:eastAsia="zh-CN"/>
              </w:rPr>
              <w:t>针对机房环境，补充：按设备子类进行稽核的规则</w:t>
            </w:r>
            <w:r>
              <w:rPr>
                <w:rFonts w:hint="eastAsia"/>
                <w:lang w:val="en-US" w:eastAsia="zh-CN"/>
              </w:rPr>
              <w:t>。</w:t>
            </w:r>
          </w:p>
          <w:p>
            <w:pPr>
              <w:widowControl w:val="0"/>
              <w:numPr>
                <w:ilvl w:val="0"/>
                <w:numId w:val="0"/>
              </w:numPr>
              <w:spacing w:before="20" w:beforeLines="20" w:after="20" w:afterLines="20" w:line="288" w:lineRule="auto"/>
              <w:jc w:val="both"/>
              <w:rPr>
                <w:rFonts w:hint="default" w:eastAsia="宋体"/>
                <w:lang w:val="en-US" w:eastAsia="zh-CN"/>
              </w:rPr>
            </w:pPr>
            <w:r>
              <w:rPr>
                <w:rFonts w:hint="eastAsia"/>
                <w:lang w:val="en-US" w:eastAsia="zh-CN"/>
              </w:rPr>
              <w:t>在设备完整性统计表和信号稽核详情表的结果表字段中，在设备类型之后插入设备子类字段。自动关联</w:t>
            </w:r>
            <w:r>
              <w:rPr>
                <w:rFonts w:hint="eastAsia"/>
                <w:color w:val="0000FF"/>
                <w:lang w:val="en-US" w:eastAsia="zh-CN"/>
              </w:rPr>
              <w:t>C接口上送字段“DEVICEMODEL”（设备子类，各省设备子类字段名不一定相同，功能迁移时注意检查此处）。</w:t>
            </w:r>
            <w:r>
              <w:rPr>
                <w:rFonts w:hint="eastAsia"/>
                <w:color w:val="auto"/>
                <w:lang w:val="en-US" w:eastAsia="zh-CN"/>
              </w:rPr>
              <w:t>若该字段无值，则显示为空。</w:t>
            </w:r>
          </w:p>
          <w:p>
            <w:pPr>
              <w:widowControl w:val="0"/>
              <w:numPr>
                <w:ilvl w:val="0"/>
                <w:numId w:val="0"/>
              </w:numPr>
              <w:spacing w:before="20" w:beforeLines="20" w:after="20" w:afterLines="20" w:line="288" w:lineRule="auto"/>
              <w:jc w:val="both"/>
            </w:pPr>
            <w:r>
              <w:drawing>
                <wp:inline distT="0" distB="0" distL="114300" distR="114300">
                  <wp:extent cx="6183630" cy="3087370"/>
                  <wp:effectExtent l="0" t="0" r="3810" b="635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3"/>
                          <a:stretch>
                            <a:fillRect/>
                          </a:stretch>
                        </pic:blipFill>
                        <pic:spPr>
                          <a:xfrm>
                            <a:off x="0" y="0"/>
                            <a:ext cx="6183630" cy="3087370"/>
                          </a:xfrm>
                          <a:prstGeom prst="rect">
                            <a:avLst/>
                          </a:prstGeom>
                          <a:noFill/>
                          <a:ln>
                            <a:noFill/>
                          </a:ln>
                        </pic:spPr>
                      </pic:pic>
                    </a:graphicData>
                  </a:graphic>
                </wp:inline>
              </w:drawing>
            </w:r>
          </w:p>
          <w:p>
            <w:pPr>
              <w:widowControl w:val="0"/>
              <w:numPr>
                <w:ilvl w:val="0"/>
                <w:numId w:val="0"/>
              </w:numPr>
              <w:spacing w:before="20" w:beforeLines="20" w:after="20" w:afterLines="20" w:line="288" w:lineRule="auto"/>
              <w:jc w:val="both"/>
              <w:rPr>
                <w:rFonts w:hint="default"/>
                <w:lang w:val="en-US" w:eastAsia="zh-CN"/>
              </w:rPr>
            </w:pPr>
          </w:p>
          <w:p>
            <w:pPr>
              <w:widowControl w:val="0"/>
              <w:numPr>
                <w:ilvl w:val="0"/>
                <w:numId w:val="0"/>
              </w:numPr>
              <w:spacing w:before="20" w:beforeLines="20" w:after="20" w:afterLines="20" w:line="288"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优先级</w:t>
            </w:r>
          </w:p>
        </w:tc>
        <w:tc>
          <w:tcPr>
            <w:tcW w:w="1622" w:type="dxa"/>
            <w:gridSpan w:val="2"/>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1146" w:type="dxa"/>
            <w:shd w:val="clear" w:color="auto" w:fill="auto"/>
          </w:tcPr>
          <w:p>
            <w:pPr>
              <w:pStyle w:val="7"/>
              <w:rPr>
                <w:sz w:val="22"/>
                <w:szCs w:val="22"/>
              </w:rPr>
            </w:pPr>
            <w:r>
              <w:rPr>
                <w:rFonts w:hint="eastAsia"/>
                <w:sz w:val="22"/>
                <w:szCs w:val="22"/>
              </w:rPr>
              <w:t>使用频度</w:t>
            </w:r>
          </w:p>
        </w:tc>
        <w:tc>
          <w:tcPr>
            <w:tcW w:w="2024" w:type="dxa"/>
            <w:shd w:val="clear" w:color="auto" w:fill="auto"/>
          </w:tcPr>
          <w:p>
            <w:pPr>
              <w:pStyle w:val="7"/>
              <w:rPr>
                <w:rFonts w:hint="default" w:eastAsia="宋体"/>
                <w:sz w:val="22"/>
                <w:szCs w:val="22"/>
                <w:lang w:val="en-US" w:eastAsia="zh-CN"/>
              </w:rPr>
            </w:pPr>
            <w:r>
              <w:rPr>
                <w:rFonts w:hint="eastAsia"/>
                <w:sz w:val="22"/>
                <w:szCs w:val="22"/>
                <w:lang w:val="en-US" w:eastAsia="zh-CN"/>
              </w:rPr>
              <w:t>中</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需求状态</w:t>
            </w:r>
          </w:p>
        </w:tc>
        <w:tc>
          <w:tcPr>
            <w:tcW w:w="2024" w:type="dxa"/>
            <w:gridSpan w:val="2"/>
            <w:shd w:val="clear" w:color="auto" w:fill="auto"/>
          </w:tcPr>
          <w:p>
            <w:pPr>
              <w:pStyle w:val="7"/>
              <w:rPr>
                <w:rFonts w:hint="default"/>
                <w:sz w:val="22"/>
                <w:szCs w:val="22"/>
                <w:lang w:val="en-US" w:eastAsia="zh-CN"/>
              </w:rPr>
            </w:pPr>
            <w:r>
              <w:rPr>
                <w:rFonts w:hint="eastAsia"/>
                <w:sz w:val="22"/>
                <w:szCs w:val="22"/>
                <w:lang w:val="en-US" w:eastAsia="zh-CN"/>
              </w:rPr>
              <w:t>待评审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前置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2" w:type="dxa"/>
            <w:shd w:val="clear" w:color="auto" w:fill="auto"/>
          </w:tcPr>
          <w:p>
            <w:pPr>
              <w:pStyle w:val="7"/>
              <w:rPr>
                <w:sz w:val="22"/>
                <w:szCs w:val="22"/>
              </w:rPr>
            </w:pPr>
            <w:r>
              <w:rPr>
                <w:rFonts w:hint="eastAsia"/>
                <w:sz w:val="22"/>
                <w:szCs w:val="22"/>
              </w:rPr>
              <w:t>后置</w:t>
            </w:r>
            <w:r>
              <w:rPr>
                <w:sz w:val="22"/>
                <w:szCs w:val="22"/>
              </w:rPr>
              <w:t>条件</w:t>
            </w:r>
          </w:p>
        </w:tc>
        <w:tc>
          <w:tcPr>
            <w:tcW w:w="8840" w:type="dxa"/>
            <w:gridSpan w:val="8"/>
            <w:shd w:val="clear" w:color="auto" w:fill="auto"/>
          </w:tcPr>
          <w:p>
            <w:pPr>
              <w:pStyle w:val="7"/>
              <w:rPr>
                <w:rFonts w:ascii="宋体" w:hAnsi="宋体"/>
                <w:sz w:val="22"/>
                <w:szCs w:val="22"/>
              </w:rPr>
            </w:pPr>
            <w:r>
              <w:rPr>
                <w:rFonts w:hint="eastAsia" w:ascii="宋体" w:hAnsi="宋体"/>
                <w:sz w:val="22"/>
                <w:szCs w:val="22"/>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atLeast"/>
        </w:trPr>
        <w:tc>
          <w:tcPr>
            <w:tcW w:w="1122" w:type="dxa"/>
            <w:shd w:val="clear" w:color="auto" w:fill="auto"/>
            <w:vAlign w:val="center"/>
          </w:tcPr>
          <w:p>
            <w:pPr>
              <w:pStyle w:val="7"/>
              <w:rPr>
                <w:rFonts w:hint="eastAsia" w:eastAsia="宋体"/>
                <w:sz w:val="22"/>
                <w:szCs w:val="22"/>
                <w:lang w:eastAsia="zh-CN"/>
              </w:rPr>
            </w:pPr>
            <w:r>
              <w:rPr>
                <w:rFonts w:hint="eastAsia"/>
                <w:b/>
                <w:bCs/>
                <w:sz w:val="22"/>
                <w:szCs w:val="22"/>
                <w:lang w:val="en-US" w:eastAsia="zh-CN"/>
              </w:rPr>
              <w:t>优化范围</w:t>
            </w:r>
          </w:p>
        </w:tc>
        <w:tc>
          <w:tcPr>
            <w:tcW w:w="8840" w:type="dxa"/>
            <w:gridSpan w:val="8"/>
            <w:shd w:val="clear" w:color="auto" w:fill="auto"/>
          </w:tcPr>
          <w:p>
            <w:pPr>
              <w:pStyle w:val="7"/>
              <w:rPr>
                <w:rFonts w:hint="default" w:eastAsia="宋体"/>
                <w:color w:val="FF0000"/>
                <w:sz w:val="22"/>
                <w:szCs w:val="22"/>
                <w:lang w:val="en-US" w:eastAsia="zh-CN"/>
              </w:rPr>
            </w:pPr>
            <w:r>
              <w:rPr>
                <w:rFonts w:hint="eastAsia"/>
                <w:b/>
                <w:bCs/>
                <w:color w:val="FF0000"/>
                <w:sz w:val="22"/>
                <w:szCs w:val="22"/>
                <w:highlight w:val="yellow"/>
                <w:lang w:val="en-US" w:eastAsia="zh-CN"/>
              </w:rPr>
              <w:t>V版本，但是设备子类的取值，每个省份可能存在差异，如需要更新部署，需确定设备子类的数据来源及对应字段。</w:t>
            </w:r>
          </w:p>
        </w:tc>
      </w:tr>
    </w:tbl>
    <w:p>
      <w:pPr>
        <w:rPr>
          <w:rFonts w:hint="eastAsia"/>
          <w:lang w:val="en-US" w:eastAsia="zh-CN"/>
        </w:rPr>
      </w:pPr>
    </w:p>
    <w:p>
      <w:pPr>
        <w:rPr>
          <w:rFonts w:hint="eastAsia"/>
          <w:lang w:val="en-US" w:eastAsia="zh-CN"/>
        </w:rPr>
      </w:pPr>
    </w:p>
    <w:p>
      <w:pPr>
        <w:widowControl w:val="0"/>
        <w:numPr>
          <w:ilvl w:val="0"/>
          <w:numId w:val="0"/>
        </w:numPr>
        <w:spacing w:before="20" w:beforeLines="20" w:after="20" w:afterLines="20" w:line="288" w:lineRule="auto"/>
        <w:jc w:val="both"/>
        <w:rPr>
          <w:rFonts w:hint="default"/>
          <w:sz w:val="21"/>
          <w:lang w:val="en-US" w:eastAsia="zh-CN"/>
        </w:rPr>
      </w:pPr>
    </w:p>
    <w:sectPr>
      <w:pgSz w:w="11906" w:h="16838"/>
      <w:pgMar w:top="1417" w:right="1083" w:bottom="1417" w:left="1083"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zhoujiansheng" w:date="2025-09-02T16:52:17Z" w:initials="z">
    <w:p w14:paraId="43F11E4F">
      <w:pPr>
        <w:pStyle w:val="7"/>
        <w:rPr>
          <w:rFonts w:hint="default" w:eastAsia="宋体"/>
          <w:lang w:val="en-US" w:eastAsia="zh-CN"/>
        </w:rPr>
      </w:pPr>
      <w:r>
        <w:rPr>
          <w:rFonts w:hint="eastAsia"/>
          <w:lang w:val="en-US" w:eastAsia="zh-CN"/>
        </w:rPr>
        <w:t>如果此处根据符号分隔后有多个数值，取其中的最小值显示。如后续该字段涉及计算，需重新评估取值逻辑。</w:t>
      </w:r>
    </w:p>
  </w:comment>
  <w:comment w:id="1" w:author="zhoujiansheng" w:date="2025-03-19T14:00:52Z" w:initials="z">
    <w:p w14:paraId="4ECC5BDE">
      <w:pPr>
        <w:pStyle w:val="7"/>
        <w:rPr>
          <w:rFonts w:hint="default" w:eastAsia="宋体"/>
          <w:lang w:val="en-US" w:eastAsia="zh-CN"/>
        </w:rPr>
      </w:pPr>
      <w:r>
        <w:rPr>
          <w:rFonts w:hint="eastAsia"/>
          <w:lang w:val="en-US" w:eastAsia="zh-CN"/>
        </w:rPr>
        <w:t>广西C接口未上送综资相同的设备编码，为方便设备查询，此处填充动环设备ID。Device_id</w:t>
      </w:r>
    </w:p>
  </w:comment>
  <w:comment w:id="2" w:author="zhoujiansheng" w:date="2025-03-19T16:42:28Z" w:initials="z">
    <w:p w14:paraId="2D810652">
      <w:pPr>
        <w:pStyle w:val="7"/>
        <w:rPr>
          <w:rFonts w:hint="default" w:eastAsia="宋体"/>
          <w:lang w:val="en-US" w:eastAsia="zh-CN"/>
        </w:rPr>
      </w:pPr>
      <w:r>
        <w:rPr>
          <w:rFonts w:hint="eastAsia"/>
          <w:lang w:val="en-US" w:eastAsia="zh-CN"/>
        </w:rPr>
        <w:t>字段名称在表格中显示“动环监控设备ID”，广西实际取综资的“设备编码”字段。</w:t>
      </w:r>
    </w:p>
  </w:comment>
  <w:comment w:id="3" w:author="zhoujiansheng" w:date="2025-03-19T14:00:52Z" w:initials="z">
    <w:p w14:paraId="476112A2">
      <w:pPr>
        <w:pStyle w:val="7"/>
        <w:rPr>
          <w:rFonts w:hint="default" w:eastAsia="宋体"/>
          <w:lang w:val="en-US" w:eastAsia="zh-CN"/>
        </w:rPr>
      </w:pPr>
      <w:r>
        <w:rPr>
          <w:rFonts w:hint="eastAsia"/>
          <w:lang w:val="en-US" w:eastAsia="zh-CN"/>
        </w:rPr>
        <w:t>不一定是这个字段，但必须统一动环平台中该字段的名称。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3F11E4F" w15:done="0"/>
  <w15:commentEx w15:paraId="4ECC5BDE" w15:done="0"/>
  <w15:commentEx w15:paraId="2D810652" w15:done="0"/>
  <w15:commentEx w15:paraId="476112A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4A6195"/>
    <w:multiLevelType w:val="singleLevel"/>
    <w:tmpl w:val="A44A6195"/>
    <w:lvl w:ilvl="0" w:tentative="0">
      <w:start w:val="1"/>
      <w:numFmt w:val="bullet"/>
      <w:lvlText w:val=""/>
      <w:lvlJc w:val="left"/>
      <w:pPr>
        <w:ind w:left="420" w:hanging="420"/>
      </w:pPr>
      <w:rPr>
        <w:rFonts w:hint="default" w:ascii="Wingdings" w:hAnsi="Wingdings"/>
      </w:rPr>
    </w:lvl>
  </w:abstractNum>
  <w:abstractNum w:abstractNumId="1">
    <w:nsid w:val="B4B9BAFF"/>
    <w:multiLevelType w:val="singleLevel"/>
    <w:tmpl w:val="B4B9BAFF"/>
    <w:lvl w:ilvl="0" w:tentative="0">
      <w:start w:val="1"/>
      <w:numFmt w:val="decimal"/>
      <w:suff w:val="space"/>
      <w:lvlText w:val="%1."/>
      <w:lvlJc w:val="left"/>
    </w:lvl>
  </w:abstractNum>
  <w:abstractNum w:abstractNumId="2">
    <w:nsid w:val="C2FC328E"/>
    <w:multiLevelType w:val="singleLevel"/>
    <w:tmpl w:val="C2FC328E"/>
    <w:lvl w:ilvl="0" w:tentative="0">
      <w:start w:val="1"/>
      <w:numFmt w:val="bullet"/>
      <w:lvlText w:val=""/>
      <w:lvlJc w:val="left"/>
      <w:pPr>
        <w:ind w:left="420" w:hanging="420"/>
      </w:pPr>
      <w:rPr>
        <w:rFonts w:hint="default" w:ascii="Wingdings" w:hAnsi="Wingdings"/>
      </w:rPr>
    </w:lvl>
  </w:abstractNum>
  <w:abstractNum w:abstractNumId="3">
    <w:nsid w:val="D99F9894"/>
    <w:multiLevelType w:val="singleLevel"/>
    <w:tmpl w:val="D99F9894"/>
    <w:lvl w:ilvl="0" w:tentative="0">
      <w:start w:val="1"/>
      <w:numFmt w:val="decimal"/>
      <w:suff w:val="nothing"/>
      <w:lvlText w:val="%1、"/>
      <w:lvlJc w:val="left"/>
    </w:lvl>
  </w:abstractNum>
  <w:abstractNum w:abstractNumId="4">
    <w:nsid w:val="ED5F36B6"/>
    <w:multiLevelType w:val="singleLevel"/>
    <w:tmpl w:val="ED5F36B6"/>
    <w:lvl w:ilvl="0" w:tentative="0">
      <w:start w:val="1"/>
      <w:numFmt w:val="decimal"/>
      <w:suff w:val="nothing"/>
      <w:lvlText w:val="%1、"/>
      <w:lvlJc w:val="left"/>
    </w:lvl>
  </w:abstractNum>
  <w:abstractNum w:abstractNumId="5">
    <w:nsid w:val="EF9C3EE5"/>
    <w:multiLevelType w:val="multilevel"/>
    <w:tmpl w:val="EF9C3EE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059E59B7"/>
    <w:multiLevelType w:val="singleLevel"/>
    <w:tmpl w:val="059E59B7"/>
    <w:lvl w:ilvl="0" w:tentative="0">
      <w:start w:val="1"/>
      <w:numFmt w:val="decimal"/>
      <w:suff w:val="nothing"/>
      <w:lvlText w:val="%1、"/>
      <w:lvlJc w:val="left"/>
    </w:lvl>
  </w:abstractNum>
  <w:abstractNum w:abstractNumId="7">
    <w:nsid w:val="0708EC0A"/>
    <w:multiLevelType w:val="singleLevel"/>
    <w:tmpl w:val="0708EC0A"/>
    <w:lvl w:ilvl="0" w:tentative="0">
      <w:start w:val="1"/>
      <w:numFmt w:val="decimal"/>
      <w:suff w:val="nothing"/>
      <w:lvlText w:val="%1、"/>
      <w:lvlJc w:val="left"/>
    </w:lvl>
  </w:abstractNum>
  <w:abstractNum w:abstractNumId="8">
    <w:nsid w:val="0FF3079D"/>
    <w:multiLevelType w:val="singleLevel"/>
    <w:tmpl w:val="0FF3079D"/>
    <w:lvl w:ilvl="0" w:tentative="0">
      <w:start w:val="1"/>
      <w:numFmt w:val="decimal"/>
      <w:suff w:val="nothing"/>
      <w:lvlText w:val="%1、"/>
      <w:lvlJc w:val="left"/>
    </w:lvl>
  </w:abstractNum>
  <w:abstractNum w:abstractNumId="9">
    <w:nsid w:val="120B9592"/>
    <w:multiLevelType w:val="singleLevel"/>
    <w:tmpl w:val="120B9592"/>
    <w:lvl w:ilvl="0" w:tentative="0">
      <w:start w:val="1"/>
      <w:numFmt w:val="decimal"/>
      <w:suff w:val="nothing"/>
      <w:lvlText w:val="%1、"/>
      <w:lvlJc w:val="left"/>
    </w:lvl>
  </w:abstractNum>
  <w:abstractNum w:abstractNumId="10">
    <w:nsid w:val="15FB013B"/>
    <w:multiLevelType w:val="multilevel"/>
    <w:tmpl w:val="15FB013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1D0F8C22"/>
    <w:multiLevelType w:val="singleLevel"/>
    <w:tmpl w:val="1D0F8C22"/>
    <w:lvl w:ilvl="0" w:tentative="0">
      <w:start w:val="1"/>
      <w:numFmt w:val="decimal"/>
      <w:suff w:val="nothing"/>
      <w:lvlText w:val="%1、"/>
      <w:lvlJc w:val="left"/>
    </w:lvl>
  </w:abstractNum>
  <w:abstractNum w:abstractNumId="12">
    <w:nsid w:val="31EB812E"/>
    <w:multiLevelType w:val="singleLevel"/>
    <w:tmpl w:val="31EB812E"/>
    <w:lvl w:ilvl="0" w:tentative="0">
      <w:start w:val="1"/>
      <w:numFmt w:val="decimal"/>
      <w:suff w:val="nothing"/>
      <w:lvlText w:val="%1、"/>
      <w:lvlJc w:val="left"/>
    </w:lvl>
  </w:abstractNum>
  <w:abstractNum w:abstractNumId="13">
    <w:nsid w:val="43ACD6F8"/>
    <w:multiLevelType w:val="singleLevel"/>
    <w:tmpl w:val="43ACD6F8"/>
    <w:lvl w:ilvl="0" w:tentative="0">
      <w:start w:val="1"/>
      <w:numFmt w:val="decimal"/>
      <w:suff w:val="nothing"/>
      <w:lvlText w:val="%1、"/>
      <w:lvlJc w:val="left"/>
    </w:lvl>
  </w:abstractNum>
  <w:abstractNum w:abstractNumId="14">
    <w:nsid w:val="4440EC53"/>
    <w:multiLevelType w:val="multilevel"/>
    <w:tmpl w:val="4440EC5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
    <w:nsid w:val="6187BE08"/>
    <w:multiLevelType w:val="singleLevel"/>
    <w:tmpl w:val="6187BE08"/>
    <w:lvl w:ilvl="0" w:tentative="0">
      <w:start w:val="1"/>
      <w:numFmt w:val="decimal"/>
      <w:suff w:val="nothing"/>
      <w:lvlText w:val="%1、"/>
      <w:lvlJc w:val="left"/>
    </w:lvl>
  </w:abstractNum>
  <w:num w:numId="1">
    <w:abstractNumId w:val="10"/>
  </w:num>
  <w:num w:numId="2">
    <w:abstractNumId w:val="0"/>
  </w:num>
  <w:num w:numId="3">
    <w:abstractNumId w:val="2"/>
  </w:num>
  <w:num w:numId="4">
    <w:abstractNumId w:val="1"/>
  </w:num>
  <w:num w:numId="5">
    <w:abstractNumId w:val="7"/>
  </w:num>
  <w:num w:numId="6">
    <w:abstractNumId w:val="8"/>
  </w:num>
  <w:num w:numId="7">
    <w:abstractNumId w:val="9"/>
  </w:num>
  <w:num w:numId="8">
    <w:abstractNumId w:val="3"/>
  </w:num>
  <w:num w:numId="9">
    <w:abstractNumId w:val="4"/>
  </w:num>
  <w:num w:numId="10">
    <w:abstractNumId w:val="5"/>
  </w:num>
  <w:num w:numId="11">
    <w:abstractNumId w:val="15"/>
  </w:num>
  <w:num w:numId="12">
    <w:abstractNumId w:val="11"/>
  </w:num>
  <w:num w:numId="13">
    <w:abstractNumId w:val="12"/>
  </w:num>
  <w:num w:numId="14">
    <w:abstractNumId w:val="13"/>
  </w:num>
  <w:num w:numId="15">
    <w:abstractNumId w:val="6"/>
  </w:num>
  <w:num w:numId="16">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zhoujiansheng">
    <w15:presenceInfo w15:providerId="None" w15:userId="zhoujiansh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62DF4"/>
    <w:rsid w:val="01DA6A23"/>
    <w:rsid w:val="04294F58"/>
    <w:rsid w:val="04867313"/>
    <w:rsid w:val="05671028"/>
    <w:rsid w:val="078F2C2A"/>
    <w:rsid w:val="07937117"/>
    <w:rsid w:val="093324BE"/>
    <w:rsid w:val="0B446DB0"/>
    <w:rsid w:val="0EB27E00"/>
    <w:rsid w:val="0F277998"/>
    <w:rsid w:val="0F2D4B20"/>
    <w:rsid w:val="0FC71A98"/>
    <w:rsid w:val="11C25D0C"/>
    <w:rsid w:val="157955E3"/>
    <w:rsid w:val="15D4347D"/>
    <w:rsid w:val="161C4F40"/>
    <w:rsid w:val="16E45070"/>
    <w:rsid w:val="17DC4BBB"/>
    <w:rsid w:val="181900DC"/>
    <w:rsid w:val="1AE47FC3"/>
    <w:rsid w:val="1B630EA1"/>
    <w:rsid w:val="1C4E1E3F"/>
    <w:rsid w:val="1C623D6A"/>
    <w:rsid w:val="1D4E5293"/>
    <w:rsid w:val="1DE23E87"/>
    <w:rsid w:val="1F255572"/>
    <w:rsid w:val="1FFB170C"/>
    <w:rsid w:val="1FFD0AB0"/>
    <w:rsid w:val="20411092"/>
    <w:rsid w:val="20E26B93"/>
    <w:rsid w:val="212E70D4"/>
    <w:rsid w:val="22206E9E"/>
    <w:rsid w:val="225D2AA0"/>
    <w:rsid w:val="229451CA"/>
    <w:rsid w:val="22CD3676"/>
    <w:rsid w:val="23BD1C42"/>
    <w:rsid w:val="23C60C2D"/>
    <w:rsid w:val="2423180C"/>
    <w:rsid w:val="26385F70"/>
    <w:rsid w:val="26BC5523"/>
    <w:rsid w:val="27BB1050"/>
    <w:rsid w:val="28352A17"/>
    <w:rsid w:val="2A383C45"/>
    <w:rsid w:val="2ACB639B"/>
    <w:rsid w:val="2CFD3E42"/>
    <w:rsid w:val="2D0A2B04"/>
    <w:rsid w:val="2DBF16AB"/>
    <w:rsid w:val="2F485AE8"/>
    <w:rsid w:val="2FBC4261"/>
    <w:rsid w:val="31D7694A"/>
    <w:rsid w:val="33C6562B"/>
    <w:rsid w:val="3538065E"/>
    <w:rsid w:val="35C3590A"/>
    <w:rsid w:val="391F1E83"/>
    <w:rsid w:val="39B42439"/>
    <w:rsid w:val="3F0E28FC"/>
    <w:rsid w:val="3F175A0F"/>
    <w:rsid w:val="40BE641C"/>
    <w:rsid w:val="40D85CF1"/>
    <w:rsid w:val="41D45F21"/>
    <w:rsid w:val="41D61ACD"/>
    <w:rsid w:val="42E816D2"/>
    <w:rsid w:val="43460AEF"/>
    <w:rsid w:val="437D06E8"/>
    <w:rsid w:val="44E84705"/>
    <w:rsid w:val="468F2900"/>
    <w:rsid w:val="48302A8D"/>
    <w:rsid w:val="4B2D2360"/>
    <w:rsid w:val="4E0820FA"/>
    <w:rsid w:val="4EF95909"/>
    <w:rsid w:val="50E04635"/>
    <w:rsid w:val="515A2639"/>
    <w:rsid w:val="51C820FB"/>
    <w:rsid w:val="58B632DA"/>
    <w:rsid w:val="5C6B6B94"/>
    <w:rsid w:val="5DFC5D85"/>
    <w:rsid w:val="5FB679C1"/>
    <w:rsid w:val="5FD21BDF"/>
    <w:rsid w:val="5FD85DB8"/>
    <w:rsid w:val="60077092"/>
    <w:rsid w:val="603800F6"/>
    <w:rsid w:val="603B7443"/>
    <w:rsid w:val="612F3135"/>
    <w:rsid w:val="61F152DE"/>
    <w:rsid w:val="630B7617"/>
    <w:rsid w:val="63243474"/>
    <w:rsid w:val="64955FF2"/>
    <w:rsid w:val="64AE3BCA"/>
    <w:rsid w:val="656E32B2"/>
    <w:rsid w:val="66DA5FC6"/>
    <w:rsid w:val="68330754"/>
    <w:rsid w:val="68BE413F"/>
    <w:rsid w:val="6AD7097C"/>
    <w:rsid w:val="6D166B8B"/>
    <w:rsid w:val="6D285E2A"/>
    <w:rsid w:val="6E3B751A"/>
    <w:rsid w:val="6E880F09"/>
    <w:rsid w:val="6ECA18FB"/>
    <w:rsid w:val="6F067C69"/>
    <w:rsid w:val="6F4E27F3"/>
    <w:rsid w:val="713C5788"/>
    <w:rsid w:val="721C74B3"/>
    <w:rsid w:val="72A4581C"/>
    <w:rsid w:val="74120550"/>
    <w:rsid w:val="74ED0463"/>
    <w:rsid w:val="75236295"/>
    <w:rsid w:val="757031D0"/>
    <w:rsid w:val="768A15A1"/>
    <w:rsid w:val="76C72D75"/>
    <w:rsid w:val="76CC6C96"/>
    <w:rsid w:val="78D75517"/>
    <w:rsid w:val="79B15127"/>
    <w:rsid w:val="7B9265CA"/>
    <w:rsid w:val="7BA44CB2"/>
    <w:rsid w:val="7C1E0711"/>
    <w:rsid w:val="7CD91B81"/>
    <w:rsid w:val="7E4410F1"/>
    <w:rsid w:val="7E6507A0"/>
    <w:rsid w:val="7EFA6399"/>
    <w:rsid w:val="7F4039CA"/>
    <w:rsid w:val="7FC96C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20" w:beforeLines="20" w:after="20" w:afterLines="20" w:line="288" w:lineRule="auto"/>
      <w:jc w:val="both"/>
    </w:pPr>
    <w:rPr>
      <w:rFonts w:ascii="Times New Roman" w:hAnsi="Times New Roman" w:eastAsia="宋体" w:cstheme="minorBidi"/>
      <w:kern w:val="2"/>
      <w:sz w:val="21"/>
      <w:szCs w:val="24"/>
      <w:lang w:val="en-US" w:eastAsia="zh-CN" w:bidi="ar-SA"/>
    </w:rPr>
  </w:style>
  <w:style w:type="paragraph" w:styleId="2">
    <w:name w:val="heading 1"/>
    <w:basedOn w:val="1"/>
    <w:next w:val="1"/>
    <w:qFormat/>
    <w:uiPriority w:val="0"/>
    <w:pPr>
      <w:keepNext/>
      <w:keepLines/>
      <w:spacing w:beforeLines="0" w:beforeAutospacing="0" w:after="50" w:afterLines="50" w:afterAutospacing="0" w:line="240" w:lineRule="auto"/>
      <w:outlineLvl w:val="0"/>
    </w:pPr>
    <w:rPr>
      <w:rFonts w:ascii="Times New Roman" w:hAnsi="Times New Roman" w:eastAsia="黑体"/>
      <w:kern w:val="44"/>
      <w:sz w:val="32"/>
    </w:rPr>
  </w:style>
  <w:style w:type="paragraph" w:styleId="3">
    <w:name w:val="heading 2"/>
    <w:basedOn w:val="1"/>
    <w:next w:val="1"/>
    <w:unhideWhenUsed/>
    <w:qFormat/>
    <w:uiPriority w:val="0"/>
    <w:pPr>
      <w:keepNext/>
      <w:keepLines/>
      <w:spacing w:beforeAutospacing="0" w:after="50" w:afterLines="50" w:afterAutospacing="0" w:line="240" w:lineRule="auto"/>
      <w:outlineLvl w:val="1"/>
    </w:pPr>
    <w:rPr>
      <w:rFonts w:ascii="Times New Roman" w:hAnsi="Times New Roman" w:eastAsia="黑体"/>
      <w:sz w:val="28"/>
    </w:rPr>
  </w:style>
  <w:style w:type="paragraph" w:styleId="4">
    <w:name w:val="heading 3"/>
    <w:basedOn w:val="1"/>
    <w:next w:val="1"/>
    <w:unhideWhenUsed/>
    <w:qFormat/>
    <w:uiPriority w:val="0"/>
    <w:pPr>
      <w:keepNext/>
      <w:keepLines/>
      <w:spacing w:before="50" w:beforeLines="50" w:beforeAutospacing="0" w:after="50" w:afterLines="50" w:afterAutospacing="0" w:line="240" w:lineRule="auto"/>
      <w:outlineLvl w:val="2"/>
    </w:pPr>
    <w:rPr>
      <w:rFonts w:eastAsia="黑体"/>
      <w:sz w:val="24"/>
    </w:rPr>
  </w:style>
  <w:style w:type="paragraph" w:styleId="5">
    <w:name w:val="heading 4"/>
    <w:basedOn w:val="1"/>
    <w:next w:val="1"/>
    <w:unhideWhenUsed/>
    <w:qFormat/>
    <w:uiPriority w:val="0"/>
    <w:pPr>
      <w:keepNext/>
      <w:keepLines/>
      <w:spacing w:before="50" w:beforeLines="50" w:beforeAutospacing="0" w:after="50" w:afterLines="50" w:afterAutospacing="0" w:line="240" w:lineRule="auto"/>
      <w:outlineLvl w:val="3"/>
    </w:pPr>
    <w:rPr>
      <w:rFonts w:ascii="Times New Roman" w:hAnsi="Times New Roman" w:eastAsia="黑体"/>
      <w:sz w:val="24"/>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caption"/>
    <w:basedOn w:val="1"/>
    <w:next w:val="1"/>
    <w:qFormat/>
    <w:uiPriority w:val="0"/>
    <w:pPr>
      <w:widowControl/>
      <w:spacing w:after="120" w:line="360" w:lineRule="auto"/>
      <w:ind w:firstLine="0" w:firstLineChars="0"/>
      <w:jc w:val="left"/>
    </w:pPr>
    <w:rPr>
      <w:rFonts w:ascii="Arial" w:hAnsi="Arial" w:eastAsia="宋体"/>
      <w:kern w:val="0"/>
      <w:sz w:val="18"/>
      <w:szCs w:val="20"/>
    </w:rPr>
  </w:style>
  <w:style w:type="paragraph" w:styleId="7">
    <w:name w:val="annotation text"/>
    <w:basedOn w:val="1"/>
    <w:qFormat/>
    <w:uiPriority w:val="0"/>
    <w:pPr>
      <w:ind w:firstLine="0" w:firstLineChars="0"/>
      <w:jc w:val="left"/>
    </w:pPr>
    <w:rPr>
      <w:rFonts w:ascii="Times New Roman" w:hAnsi="Times New Roman" w:eastAsia="宋体"/>
      <w:sz w:val="21"/>
      <w:szCs w:val="20"/>
    </w:rPr>
  </w:style>
  <w:style w:type="paragraph" w:styleId="8">
    <w:name w:val="Normal (Web)"/>
    <w:basedOn w:val="1"/>
    <w:qFormat/>
    <w:uiPriority w:val="0"/>
    <w:rPr>
      <w:sz w:val="24"/>
    </w:rPr>
  </w:style>
  <w:style w:type="table" w:styleId="10">
    <w:name w:val="Table Grid"/>
    <w:basedOn w:val="9"/>
    <w:qFormat/>
    <w:uiPriority w:val="5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customStyle="1" w:styleId="12">
    <w:name w:val="_Style 13"/>
    <w:qFormat/>
    <w:uiPriority w:val="0"/>
    <w:pPr>
      <w:spacing w:before="120" w:after="120" w:line="288" w:lineRule="auto"/>
      <w:ind w:left="0"/>
      <w:jc w:val="left"/>
    </w:pPr>
    <w:rPr>
      <w:rFonts w:ascii="Arial" w:hAnsi="Arial" w:eastAsia="等线" w:cs="Arial"/>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6" Type="http://schemas.microsoft.com/office/2011/relationships/people" Target="people.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endnotes" Target="endnotes.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emf"/><Relationship Id="rId55" Type="http://schemas.openxmlformats.org/officeDocument/2006/relationships/oleObject" Target="embeddings/oleObject3.bin"/><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notes" Target="footnotes.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microsoft.com/office/2011/relationships/commentsExtended" Target="commentsExtended.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emf"/><Relationship Id="rId36" Type="http://schemas.openxmlformats.org/officeDocument/2006/relationships/oleObject" Target="embeddings/oleObject2.bin"/><Relationship Id="rId35" Type="http://schemas.openxmlformats.org/officeDocument/2006/relationships/image" Target="media/image27.emf"/><Relationship Id="rId34" Type="http://schemas.openxmlformats.org/officeDocument/2006/relationships/oleObject" Target="embeddings/oleObject1.bin"/><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61</Pages>
  <Words>0</Words>
  <Characters>0</Characters>
  <Lines>0</Lines>
  <Paragraphs>0</Paragraphs>
  <TotalTime>999</TotalTime>
  <ScaleCrop>false</ScaleCrop>
  <LinksUpToDate>false</LinksUpToDate>
  <CharactersWithSpaces>0</CharactersWithSpaces>
  <Application>WPS Office_11.8.2.12309_F1E327BC-269C-435d-A152-05C5408002CA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2023-10-31T08:36:00Z</dcterms:created>
  <dc:creator>zhoujiansheng</dc:creator>
  <cp:lastModifiedBy>zhoujiansheng</cp:lastModifiedBy>
  <dcterms:modified xsi:type="dcterms:W3CDTF">2025-09-29T09:54:53Z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2052-11.8.2.12309</vt:lpwstr>
  </property>
  <property fmtid="{D5CDD505-2E9C-101B-9397-08002B2CF9AE}" pid="3" name="ICV">
    <vt:lpwstr>117F3C03D73746ADAA76967D3BC7CEC5</vt:lpwstr>
  </property>
</Properties>
</file>