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C6E384A">
      <w:pPr>
        <w:numPr>
          <w:ilvl w:val="0"/>
          <w:numId w:val="1"/>
        </w:numPr>
        <w:bidi w:val="0"/>
        <w:rPr>
          <w:rFonts w:hint="eastAsia"/>
          <w:lang w:val="en-US" w:eastAsia="zh-CN"/>
        </w:rPr>
      </w:pPr>
      <w:r>
        <w:rPr>
          <w:rFonts w:hint="eastAsia"/>
          <w:lang w:val="en-US" w:eastAsia="zh-CN"/>
        </w:rPr>
        <w:t>运维菜单优化</w:t>
      </w:r>
    </w:p>
    <w:p w14:paraId="6656327B">
      <w:pPr>
        <w:bidi w:val="0"/>
        <w:rPr>
          <w:rFonts w:hint="eastAsia"/>
          <w:lang w:val="en-US" w:eastAsia="zh-CN"/>
        </w:rPr>
      </w:pPr>
      <w:r>
        <w:rPr>
          <w:rFonts w:hint="eastAsia"/>
          <w:lang w:val="en-US" w:eastAsia="zh-CN"/>
        </w:rPr>
        <w:t>二级目录排序按照列表先后排列：</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08"/>
        <w:gridCol w:w="5214"/>
      </w:tblGrid>
      <w:tr w14:paraId="483A2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8" w:type="dxa"/>
          </w:tcPr>
          <w:p w14:paraId="0B660E69">
            <w:pPr>
              <w:bidi w:val="0"/>
              <w:rPr>
                <w:rFonts w:hint="default"/>
                <w:vertAlign w:val="baseline"/>
                <w:lang w:val="en-US" w:eastAsia="zh-CN"/>
              </w:rPr>
            </w:pPr>
            <w:r>
              <w:rPr>
                <w:rFonts w:hint="eastAsia"/>
                <w:vertAlign w:val="baseline"/>
                <w:lang w:val="en-US" w:eastAsia="zh-CN"/>
              </w:rPr>
              <w:t>二级目录</w:t>
            </w:r>
          </w:p>
        </w:tc>
        <w:tc>
          <w:tcPr>
            <w:tcW w:w="5214" w:type="dxa"/>
          </w:tcPr>
          <w:p w14:paraId="7B5FDBB1">
            <w:pPr>
              <w:bidi w:val="0"/>
              <w:rPr>
                <w:rFonts w:hint="default"/>
                <w:vertAlign w:val="baseline"/>
                <w:lang w:val="en-US" w:eastAsia="zh-CN"/>
              </w:rPr>
            </w:pPr>
            <w:r>
              <w:rPr>
                <w:rFonts w:hint="eastAsia"/>
                <w:vertAlign w:val="baseline"/>
                <w:lang w:val="en-US" w:eastAsia="zh-CN"/>
              </w:rPr>
              <w:t>三级目录</w:t>
            </w:r>
          </w:p>
        </w:tc>
      </w:tr>
      <w:tr w14:paraId="6C0C63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8" w:type="dxa"/>
          </w:tcPr>
          <w:p w14:paraId="2FE79732">
            <w:pPr>
              <w:bidi w:val="0"/>
              <w:rPr>
                <w:rFonts w:hint="default"/>
                <w:vertAlign w:val="baseline"/>
                <w:lang w:val="en-US" w:eastAsia="zh-CN"/>
              </w:rPr>
            </w:pPr>
            <w:r>
              <w:rPr>
                <w:rFonts w:hint="eastAsia"/>
                <w:lang w:val="en-US" w:eastAsia="zh-CN"/>
              </w:rPr>
              <w:t>停电 改成 停电/发电/退服</w:t>
            </w:r>
          </w:p>
        </w:tc>
        <w:tc>
          <w:tcPr>
            <w:tcW w:w="5214" w:type="dxa"/>
          </w:tcPr>
          <w:p w14:paraId="76EEB933">
            <w:pPr>
              <w:bidi w:val="0"/>
              <w:rPr>
                <w:rFonts w:hint="eastAsia"/>
                <w:vertAlign w:val="baseline"/>
                <w:lang w:val="en-US" w:eastAsia="zh-CN"/>
              </w:rPr>
            </w:pPr>
            <w:r>
              <w:rPr>
                <w:rFonts w:hint="eastAsia"/>
                <w:vertAlign w:val="baseline"/>
                <w:lang w:val="en-US" w:eastAsia="zh-CN"/>
              </w:rPr>
              <w:t xml:space="preserve">停电告警监控 退服分析详情-改 退服根因分析 </w:t>
            </w:r>
          </w:p>
          <w:p w14:paraId="0EB93D9A">
            <w:pPr>
              <w:bidi w:val="0"/>
              <w:rPr>
                <w:rFonts w:hint="default"/>
                <w:vertAlign w:val="baseline"/>
                <w:lang w:val="en-US" w:eastAsia="zh-CN"/>
              </w:rPr>
            </w:pPr>
            <w:r>
              <w:rPr>
                <w:rFonts w:hint="eastAsia"/>
                <w:vertAlign w:val="baseline"/>
                <w:lang w:val="en-US" w:eastAsia="zh-CN"/>
              </w:rPr>
              <w:t>国网计划停电 停电数据核对</w:t>
            </w:r>
          </w:p>
        </w:tc>
      </w:tr>
      <w:tr w14:paraId="6B5D7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8" w:type="dxa"/>
          </w:tcPr>
          <w:p w14:paraId="38B16956">
            <w:pPr>
              <w:bidi w:val="0"/>
              <w:rPr>
                <w:rFonts w:hint="default"/>
                <w:vertAlign w:val="baseline"/>
                <w:lang w:val="en-US" w:eastAsia="zh-CN"/>
              </w:rPr>
            </w:pPr>
            <w:r>
              <w:rPr>
                <w:rFonts w:hint="eastAsia"/>
                <w:lang w:val="en-US" w:eastAsia="zh-CN"/>
              </w:rPr>
              <w:t>隐患挖掘</w:t>
            </w:r>
          </w:p>
        </w:tc>
        <w:tc>
          <w:tcPr>
            <w:tcW w:w="5214" w:type="dxa"/>
          </w:tcPr>
          <w:p w14:paraId="79FE8752">
            <w:pPr>
              <w:bidi w:val="0"/>
              <w:rPr>
                <w:rFonts w:hint="default"/>
                <w:vertAlign w:val="baseline"/>
                <w:lang w:val="en-US" w:eastAsia="zh-CN"/>
              </w:rPr>
            </w:pPr>
            <w:r>
              <w:rPr>
                <w:rFonts w:hint="eastAsia"/>
                <w:vertAlign w:val="baseline"/>
                <w:lang w:val="en-US" w:eastAsia="zh-CN"/>
              </w:rPr>
              <w:t>原有三级子功能+隐患规则 下 的 关键隐患排查</w:t>
            </w:r>
          </w:p>
        </w:tc>
      </w:tr>
      <w:tr w14:paraId="5A237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8" w:type="dxa"/>
          </w:tcPr>
          <w:p w14:paraId="0D563720">
            <w:pPr>
              <w:bidi w:val="0"/>
              <w:rPr>
                <w:rFonts w:hint="default"/>
                <w:vertAlign w:val="baseline"/>
                <w:lang w:val="en-US" w:eastAsia="zh-CN"/>
              </w:rPr>
            </w:pPr>
            <w:r>
              <w:rPr>
                <w:rFonts w:hint="eastAsia"/>
                <w:lang w:val="en-US" w:eastAsia="zh-CN"/>
              </w:rPr>
              <w:t>超期服役</w:t>
            </w:r>
          </w:p>
        </w:tc>
        <w:tc>
          <w:tcPr>
            <w:tcW w:w="5214" w:type="dxa"/>
          </w:tcPr>
          <w:p w14:paraId="0B3BB2E4">
            <w:pPr>
              <w:bidi w:val="0"/>
              <w:rPr>
                <w:rFonts w:hint="default"/>
                <w:vertAlign w:val="baseline"/>
                <w:lang w:val="en-US" w:eastAsia="zh-CN"/>
              </w:rPr>
            </w:pPr>
            <w:r>
              <w:rPr>
                <w:rFonts w:hint="eastAsia"/>
                <w:vertAlign w:val="baseline"/>
                <w:lang w:val="en-US" w:eastAsia="zh-CN"/>
              </w:rPr>
              <w:t>超期服役详情表  统计分析表</w:t>
            </w:r>
          </w:p>
        </w:tc>
      </w:tr>
      <w:tr w14:paraId="69849C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8" w:type="dxa"/>
          </w:tcPr>
          <w:p w14:paraId="61AE4ED6">
            <w:pPr>
              <w:bidi w:val="0"/>
              <w:rPr>
                <w:rFonts w:hint="default"/>
                <w:vertAlign w:val="baseline"/>
                <w:lang w:val="en-US" w:eastAsia="zh-CN"/>
              </w:rPr>
            </w:pPr>
            <w:r>
              <w:rPr>
                <w:rFonts w:hint="eastAsia"/>
                <w:lang w:val="en-US" w:eastAsia="zh-CN"/>
              </w:rPr>
              <w:t>大修更新</w:t>
            </w:r>
          </w:p>
        </w:tc>
        <w:tc>
          <w:tcPr>
            <w:tcW w:w="5214" w:type="dxa"/>
          </w:tcPr>
          <w:p w14:paraId="631A8342">
            <w:pPr>
              <w:bidi w:val="0"/>
              <w:rPr>
                <w:rFonts w:hint="default"/>
                <w:vertAlign w:val="baseline"/>
                <w:lang w:val="en-US" w:eastAsia="zh-CN"/>
              </w:rPr>
            </w:pPr>
            <w:r>
              <w:rPr>
                <w:rFonts w:hint="eastAsia"/>
                <w:vertAlign w:val="baseline"/>
                <w:lang w:val="en-US" w:eastAsia="zh-CN"/>
              </w:rPr>
              <w:t>大修更新设备库 大修更新流程 大修更新清单</w:t>
            </w:r>
          </w:p>
        </w:tc>
      </w:tr>
      <w:tr w14:paraId="79C36D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8" w:type="dxa"/>
          </w:tcPr>
          <w:p w14:paraId="7A1CD8AC">
            <w:pPr>
              <w:bidi w:val="0"/>
              <w:rPr>
                <w:rFonts w:hint="default"/>
                <w:vertAlign w:val="baseline"/>
                <w:lang w:val="en-US" w:eastAsia="zh-CN"/>
              </w:rPr>
            </w:pPr>
            <w:r>
              <w:rPr>
                <w:rFonts w:hint="eastAsia"/>
                <w:lang w:val="en-US" w:eastAsia="zh-CN"/>
              </w:rPr>
              <w:t>健康管理</w:t>
            </w:r>
          </w:p>
        </w:tc>
        <w:tc>
          <w:tcPr>
            <w:tcW w:w="5214" w:type="dxa"/>
          </w:tcPr>
          <w:p w14:paraId="7543BF85">
            <w:pPr>
              <w:bidi w:val="0"/>
              <w:rPr>
                <w:rFonts w:hint="default"/>
                <w:vertAlign w:val="baseline"/>
                <w:lang w:val="en-US" w:eastAsia="zh-CN"/>
              </w:rPr>
            </w:pPr>
            <w:r>
              <w:rPr>
                <w:rFonts w:hint="eastAsia"/>
                <w:vertAlign w:val="baseline"/>
                <w:lang w:val="en-US" w:eastAsia="zh-CN"/>
              </w:rPr>
              <w:t>报表下 的 机房健康度体检报告+原有三级功能</w:t>
            </w:r>
          </w:p>
        </w:tc>
      </w:tr>
      <w:tr w14:paraId="3ED41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8" w:type="dxa"/>
          </w:tcPr>
          <w:p w14:paraId="621C6343">
            <w:pPr>
              <w:bidi w:val="0"/>
              <w:rPr>
                <w:rFonts w:hint="default"/>
                <w:lang w:val="en-US" w:eastAsia="zh-CN"/>
              </w:rPr>
            </w:pPr>
            <w:r>
              <w:rPr>
                <w:rFonts w:hint="eastAsia"/>
                <w:lang w:val="en-US" w:eastAsia="zh-CN"/>
              </w:rPr>
              <w:t>机柜-改成机柜管理</w:t>
            </w:r>
          </w:p>
        </w:tc>
        <w:tc>
          <w:tcPr>
            <w:tcW w:w="5214" w:type="dxa"/>
          </w:tcPr>
          <w:p w14:paraId="7AE90E27">
            <w:pPr>
              <w:bidi w:val="0"/>
              <w:rPr>
                <w:rFonts w:hint="default"/>
                <w:vertAlign w:val="baseline"/>
                <w:lang w:val="en-US" w:eastAsia="zh-CN"/>
              </w:rPr>
            </w:pPr>
            <w:r>
              <w:rPr>
                <w:rFonts w:hint="eastAsia"/>
                <w:vertAlign w:val="baseline"/>
                <w:lang w:val="en-US" w:eastAsia="zh-CN"/>
              </w:rPr>
              <w:t>原有三级子功能</w:t>
            </w:r>
          </w:p>
        </w:tc>
      </w:tr>
      <w:tr w14:paraId="6570C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8" w:type="dxa"/>
          </w:tcPr>
          <w:p w14:paraId="044498DA">
            <w:pPr>
              <w:bidi w:val="0"/>
              <w:rPr>
                <w:rFonts w:hint="default"/>
                <w:lang w:val="en-US" w:eastAsia="zh-CN"/>
              </w:rPr>
            </w:pPr>
            <w:r>
              <w:rPr>
                <w:rFonts w:hint="eastAsia"/>
                <w:lang w:val="en-US" w:eastAsia="zh-CN"/>
              </w:rPr>
              <w:t>陕西蓄电池 改成 电池续航分析</w:t>
            </w:r>
          </w:p>
        </w:tc>
        <w:tc>
          <w:tcPr>
            <w:tcW w:w="5214" w:type="dxa"/>
          </w:tcPr>
          <w:p w14:paraId="024EAFE5">
            <w:pPr>
              <w:bidi w:val="0"/>
              <w:rPr>
                <w:rFonts w:hint="default"/>
                <w:vertAlign w:val="baseline"/>
                <w:lang w:val="en-US" w:eastAsia="zh-CN"/>
              </w:rPr>
            </w:pPr>
            <w:r>
              <w:rPr>
                <w:rFonts w:hint="eastAsia"/>
                <w:vertAlign w:val="baseline"/>
                <w:lang w:val="en-US" w:eastAsia="zh-CN"/>
              </w:rPr>
              <w:t>原有三级子功能</w:t>
            </w:r>
          </w:p>
        </w:tc>
      </w:tr>
      <w:tr w14:paraId="7BE985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8" w:type="dxa"/>
          </w:tcPr>
          <w:p w14:paraId="2C43F7B4">
            <w:pPr>
              <w:bidi w:val="0"/>
              <w:rPr>
                <w:rFonts w:hint="default"/>
                <w:lang w:val="en-US" w:eastAsia="zh-CN"/>
              </w:rPr>
            </w:pPr>
            <w:r>
              <w:rPr>
                <w:rFonts w:hint="eastAsia"/>
                <w:lang w:val="en-US" w:eastAsia="zh-CN"/>
              </w:rPr>
              <w:t xml:space="preserve">其他二级功能 </w:t>
            </w:r>
          </w:p>
        </w:tc>
        <w:tc>
          <w:tcPr>
            <w:tcW w:w="5214" w:type="dxa"/>
          </w:tcPr>
          <w:p w14:paraId="05EC156D">
            <w:pPr>
              <w:bidi w:val="0"/>
              <w:rPr>
                <w:rFonts w:hint="default"/>
                <w:vertAlign w:val="baseline"/>
                <w:lang w:val="en-US" w:eastAsia="zh-CN"/>
              </w:rPr>
            </w:pPr>
            <w:r>
              <w:rPr>
                <w:rFonts w:hint="eastAsia"/>
                <w:vertAlign w:val="baseline"/>
                <w:lang w:val="en-US" w:eastAsia="zh-CN"/>
              </w:rPr>
              <w:t>按原有二级、三级功能，不分排序</w:t>
            </w:r>
          </w:p>
        </w:tc>
      </w:tr>
    </w:tbl>
    <w:p w14:paraId="4EB5BD0D">
      <w:pPr>
        <w:numPr>
          <w:ilvl w:val="0"/>
          <w:numId w:val="0"/>
        </w:numPr>
        <w:bidi w:val="0"/>
        <w:rPr>
          <w:rFonts w:hint="default"/>
          <w:lang w:val="en-US" w:eastAsia="zh-CN"/>
        </w:rPr>
      </w:pPr>
      <w:r>
        <w:rPr>
          <w:rFonts w:hint="eastAsia"/>
          <w:lang w:val="en-US" w:eastAsia="zh-CN"/>
        </w:rPr>
        <w:t>二、综合-监控视图，省层级、地市层级、区县层级、站点层级页面优化</w:t>
      </w:r>
    </w:p>
    <w:p w14:paraId="2FC4F83A">
      <w:pPr>
        <w:bidi w:val="0"/>
        <w:rPr>
          <w:ins w:id="0" w:author="xiezhuhua" w:date="2025-06-20T09:51:30Z"/>
          <w:rFonts w:hint="eastAsia"/>
          <w:lang w:val="en-US" w:eastAsia="zh-CN"/>
        </w:rPr>
      </w:pPr>
      <w:ins w:id="1" w:author="xiezhuhua" w:date="2025-06-20T09:45:26Z">
        <w:r>
          <w:rPr>
            <w:rFonts w:hint="eastAsia"/>
            <w:lang w:val="en-US" w:eastAsia="zh-CN"/>
          </w:rPr>
          <w:t>其中</w:t>
        </w:r>
      </w:ins>
      <w:ins w:id="2" w:author="xiezhuhua" w:date="2025-06-20T09:45:27Z">
        <w:r>
          <w:rPr>
            <w:rFonts w:hint="eastAsia"/>
            <w:lang w:val="en-US" w:eastAsia="zh-CN"/>
          </w:rPr>
          <w:t>省</w:t>
        </w:r>
      </w:ins>
      <w:ins w:id="3" w:author="xiezhuhua" w:date="2025-06-20T09:45:29Z">
        <w:r>
          <w:rPr>
            <w:rFonts w:hint="eastAsia"/>
            <w:lang w:val="en-US" w:eastAsia="zh-CN"/>
          </w:rPr>
          <w:t>层级、</w:t>
        </w:r>
      </w:ins>
      <w:ins w:id="4" w:author="xiezhuhua" w:date="2025-06-20T09:45:30Z">
        <w:r>
          <w:rPr>
            <w:rFonts w:hint="eastAsia"/>
            <w:lang w:val="en-US" w:eastAsia="zh-CN"/>
          </w:rPr>
          <w:t>地市</w:t>
        </w:r>
      </w:ins>
      <w:ins w:id="5" w:author="xiezhuhua" w:date="2025-06-20T09:45:31Z">
        <w:r>
          <w:rPr>
            <w:rFonts w:hint="eastAsia"/>
            <w:lang w:val="en-US" w:eastAsia="zh-CN"/>
          </w:rPr>
          <w:t>层级</w:t>
        </w:r>
      </w:ins>
      <w:ins w:id="6" w:author="xiezhuhua" w:date="2025-06-20T09:45:32Z">
        <w:r>
          <w:rPr>
            <w:rFonts w:hint="eastAsia"/>
            <w:lang w:val="en-US" w:eastAsia="zh-CN"/>
          </w:rPr>
          <w:t>、</w:t>
        </w:r>
      </w:ins>
      <w:ins w:id="7" w:author="xiezhuhua" w:date="2025-06-20T09:45:33Z">
        <w:r>
          <w:rPr>
            <w:rFonts w:hint="eastAsia"/>
            <w:lang w:val="en-US" w:eastAsia="zh-CN"/>
          </w:rPr>
          <w:t>区县</w:t>
        </w:r>
      </w:ins>
      <w:ins w:id="8" w:author="xiezhuhua" w:date="2025-06-20T09:45:35Z">
        <w:r>
          <w:rPr>
            <w:rFonts w:hint="eastAsia"/>
            <w:lang w:val="en-US" w:eastAsia="zh-CN"/>
          </w:rPr>
          <w:t>层级</w:t>
        </w:r>
      </w:ins>
      <w:ins w:id="9" w:author="xiezhuhua" w:date="2025-06-20T09:46:55Z">
        <w:r>
          <w:rPr>
            <w:rFonts w:hint="eastAsia"/>
            <w:lang w:val="en-US" w:eastAsia="zh-CN"/>
          </w:rPr>
          <w:t>变更如下</w:t>
        </w:r>
      </w:ins>
    </w:p>
    <w:p w14:paraId="1CC18CEB">
      <w:pPr>
        <w:bidi w:val="0"/>
        <w:rPr>
          <w:ins w:id="10" w:author="xiezhuhua" w:date="2025-06-20T09:51:40Z"/>
          <w:rFonts w:hint="eastAsia"/>
          <w:lang w:val="en-US" w:eastAsia="zh-CN"/>
        </w:rPr>
      </w:pPr>
      <w:ins w:id="11" w:author="xiezhuhua" w:date="2025-06-20T09:51:34Z">
        <w:r>
          <w:rPr>
            <w:rFonts w:hint="eastAsia"/>
            <w:lang w:val="en-US" w:eastAsia="zh-CN"/>
          </w:rPr>
          <w:t>原来</w:t>
        </w:r>
      </w:ins>
      <w:ins w:id="12" w:author="xiezhuhua" w:date="2025-06-20T09:51:37Z">
        <w:r>
          <w:rPr>
            <w:rFonts w:hint="eastAsia"/>
            <w:lang w:val="en-US" w:eastAsia="zh-CN"/>
          </w:rPr>
          <w:t>左下角</w:t>
        </w:r>
      </w:ins>
      <w:ins w:id="13" w:author="xiezhuhua" w:date="2025-06-20T09:51:39Z">
        <w:r>
          <w:rPr>
            <w:rFonts w:hint="eastAsia"/>
            <w:lang w:val="en-US" w:eastAsia="zh-CN"/>
          </w:rPr>
          <w:t>图</w:t>
        </w:r>
      </w:ins>
    </w:p>
    <w:p w14:paraId="65C5F8D8">
      <w:pPr>
        <w:bidi w:val="0"/>
        <w:rPr>
          <w:ins w:id="14" w:author="xiezhuhua" w:date="2025-06-20T09:51:43Z"/>
          <w:rFonts w:hint="eastAsia"/>
          <w:lang w:val="en-US" w:eastAsia="zh-CN"/>
        </w:rPr>
      </w:pPr>
      <w:ins w:id="15" w:author="xiezhuhua" w:date="2025-06-20T09:51:41Z">
        <w:r>
          <w:rPr>
            <w:rFonts w:hint="eastAsia"/>
            <w:lang w:val="en-US" w:eastAsia="zh-CN"/>
          </w:rPr>
          <w:drawing>
            <wp:inline distT="0" distB="0" distL="114300" distR="114300">
              <wp:extent cx="5269230" cy="2251710"/>
              <wp:effectExtent l="0" t="0" r="1270" b="8890"/>
              <wp:docPr id="11" name="图片 11" descr="175038428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50384281146"/>
                      <pic:cNvPicPr>
                        <a:picLocks noChangeAspect="1"/>
                      </pic:cNvPicPr>
                    </pic:nvPicPr>
                    <pic:blipFill>
                      <a:blip r:embed="rId4"/>
                      <a:stretch>
                        <a:fillRect/>
                      </a:stretch>
                    </pic:blipFill>
                    <pic:spPr>
                      <a:xfrm>
                        <a:off x="0" y="0"/>
                        <a:ext cx="5269230" cy="2251710"/>
                      </a:xfrm>
                      <a:prstGeom prst="rect">
                        <a:avLst/>
                      </a:prstGeom>
                    </pic:spPr>
                  </pic:pic>
                </a:graphicData>
              </a:graphic>
            </wp:inline>
          </w:drawing>
        </w:r>
      </w:ins>
    </w:p>
    <w:p w14:paraId="2B54799D">
      <w:pPr>
        <w:bidi w:val="0"/>
        <w:rPr>
          <w:ins w:id="17" w:author="xiezhuhua" w:date="2025-06-20T09:52:13Z"/>
          <w:rFonts w:hint="default"/>
          <w:lang w:val="en-US" w:eastAsia="zh-CN"/>
        </w:rPr>
      </w:pPr>
      <w:ins w:id="18" w:author="xiezhuhua" w:date="2025-06-20T09:51:46Z">
        <w:r>
          <w:rPr>
            <w:rFonts w:hint="eastAsia"/>
            <w:lang w:val="en-US" w:eastAsia="zh-CN"/>
          </w:rPr>
          <w:t>变为</w:t>
        </w:r>
      </w:ins>
      <w:ins w:id="19" w:author="xiezhuhua" w:date="2025-06-20T09:52:10Z">
        <w:r>
          <w:rPr>
            <w:rFonts w:hint="eastAsia"/>
            <w:lang w:val="en-US" w:eastAsia="zh-CN"/>
          </w:rPr>
          <w:t>如下</w:t>
        </w:r>
      </w:ins>
      <w:ins w:id="20" w:author="xiezhuhua" w:date="2025-06-20T09:52:13Z">
        <w:r>
          <w:rPr>
            <w:rFonts w:hint="eastAsia"/>
            <w:lang w:val="en-US" w:eastAsia="zh-CN"/>
          </w:rPr>
          <w:t>左下角</w:t>
        </w:r>
      </w:ins>
      <w:ins w:id="21" w:author="xiezhuhua" w:date="2025-06-20T09:52:35Z">
        <w:r>
          <w:rPr>
            <w:rFonts w:hint="eastAsia"/>
            <w:lang w:val="en-US" w:eastAsia="zh-CN"/>
          </w:rPr>
          <w:t>。</w:t>
        </w:r>
      </w:ins>
      <w:ins w:id="22" w:author="xiezhuhua" w:date="2025-06-20T09:52:37Z">
        <w:r>
          <w:rPr>
            <w:rFonts w:hint="eastAsia"/>
            <w:lang w:val="en-US" w:eastAsia="zh-CN"/>
          </w:rPr>
          <w:t>其中</w:t>
        </w:r>
      </w:ins>
      <w:ins w:id="23" w:author="xiezhuhua" w:date="2025-06-20T09:52:39Z">
        <w:r>
          <w:rPr>
            <w:rFonts w:hint="eastAsia"/>
            <w:lang w:val="en-US" w:eastAsia="zh-CN"/>
          </w:rPr>
          <w:t>F</w:t>
        </w:r>
      </w:ins>
      <w:ins w:id="24" w:author="xiezhuhua" w:date="2025-06-20T09:52:40Z">
        <w:r>
          <w:rPr>
            <w:rFonts w:hint="eastAsia"/>
            <w:lang w:val="en-US" w:eastAsia="zh-CN"/>
          </w:rPr>
          <w:t>S</w:t>
        </w:r>
      </w:ins>
      <w:ins w:id="25" w:author="xiezhuhua" w:date="2025-06-20T09:52:41Z">
        <w:r>
          <w:rPr>
            <w:rFonts w:hint="eastAsia"/>
            <w:lang w:val="en-US" w:eastAsia="zh-CN"/>
          </w:rPr>
          <w:t>U</w:t>
        </w:r>
      </w:ins>
      <w:ins w:id="26" w:author="xiezhuhua" w:date="2025-06-20T09:52:46Z">
        <w:r>
          <w:rPr>
            <w:rFonts w:hint="eastAsia"/>
            <w:lang w:val="en-US" w:eastAsia="zh-CN"/>
          </w:rPr>
          <w:t>数据</w:t>
        </w:r>
      </w:ins>
      <w:ins w:id="27" w:author="xiezhuhua" w:date="2025-06-20T09:52:47Z">
        <w:r>
          <w:rPr>
            <w:rFonts w:hint="eastAsia"/>
            <w:lang w:val="en-US" w:eastAsia="zh-CN"/>
          </w:rPr>
          <w:t>和</w:t>
        </w:r>
      </w:ins>
      <w:ins w:id="28" w:author="xiezhuhua" w:date="2025-06-20T09:52:49Z">
        <w:r>
          <w:rPr>
            <w:rFonts w:hint="eastAsia"/>
            <w:lang w:val="en-US" w:eastAsia="zh-CN"/>
          </w:rPr>
          <w:t>总</w:t>
        </w:r>
      </w:ins>
      <w:ins w:id="29" w:author="xiezhuhua" w:date="2025-06-20T09:52:51Z">
        <w:r>
          <w:rPr>
            <w:rFonts w:hint="eastAsia"/>
            <w:lang w:val="en-US" w:eastAsia="zh-CN"/>
          </w:rPr>
          <w:t>设备</w:t>
        </w:r>
      </w:ins>
      <w:ins w:id="30" w:author="xiezhuhua" w:date="2025-06-20T09:52:52Z">
        <w:r>
          <w:rPr>
            <w:rFonts w:hint="eastAsia"/>
            <w:lang w:val="en-US" w:eastAsia="zh-CN"/>
          </w:rPr>
          <w:t>数</w:t>
        </w:r>
      </w:ins>
      <w:ins w:id="31" w:author="xiezhuhua" w:date="2025-06-20T09:52:53Z">
        <w:r>
          <w:rPr>
            <w:rFonts w:hint="eastAsia"/>
            <w:lang w:val="en-US" w:eastAsia="zh-CN"/>
          </w:rPr>
          <w:t>都</w:t>
        </w:r>
      </w:ins>
      <w:ins w:id="32" w:author="xiezhuhua" w:date="2025-06-20T09:52:54Z">
        <w:r>
          <w:rPr>
            <w:rFonts w:hint="eastAsia"/>
            <w:lang w:val="en-US" w:eastAsia="zh-CN"/>
          </w:rPr>
          <w:t>是</w:t>
        </w:r>
      </w:ins>
      <w:ins w:id="33" w:author="xiezhuhua" w:date="2025-06-20T09:52:56Z">
        <w:r>
          <w:rPr>
            <w:rFonts w:hint="eastAsia"/>
            <w:lang w:val="en-US" w:eastAsia="zh-CN"/>
          </w:rPr>
          <w:t>根据</w:t>
        </w:r>
      </w:ins>
      <w:ins w:id="34" w:author="xiezhuhua" w:date="2025-06-20T09:53:01Z">
        <w:r>
          <w:rPr>
            <w:rFonts w:hint="eastAsia"/>
            <w:lang w:val="en-US" w:eastAsia="zh-CN"/>
          </w:rPr>
          <w:t>站点</w:t>
        </w:r>
      </w:ins>
      <w:ins w:id="35" w:author="xiezhuhua" w:date="2025-06-20T09:53:03Z">
        <w:r>
          <w:rPr>
            <w:rFonts w:hint="eastAsia"/>
            <w:lang w:val="en-US" w:eastAsia="zh-CN"/>
          </w:rPr>
          <w:t>层级</w:t>
        </w:r>
      </w:ins>
      <w:ins w:id="36" w:author="xiezhuhua" w:date="2025-06-20T09:53:04Z">
        <w:r>
          <w:rPr>
            <w:rFonts w:hint="eastAsia"/>
            <w:lang w:val="en-US" w:eastAsia="zh-CN"/>
          </w:rPr>
          <w:t>数据</w:t>
        </w:r>
      </w:ins>
      <w:ins w:id="37" w:author="xiezhuhua" w:date="2025-06-20T09:53:13Z">
        <w:r>
          <w:rPr>
            <w:rFonts w:hint="eastAsia"/>
            <w:lang w:val="en-US" w:eastAsia="zh-CN"/>
          </w:rPr>
          <w:t>累加</w:t>
        </w:r>
      </w:ins>
      <w:ins w:id="38" w:author="xiezhuhua" w:date="2025-06-20T09:53:05Z">
        <w:r>
          <w:rPr>
            <w:rFonts w:hint="eastAsia"/>
            <w:lang w:val="en-US" w:eastAsia="zh-CN"/>
          </w:rPr>
          <w:t>统计</w:t>
        </w:r>
      </w:ins>
      <w:ins w:id="39" w:author="xiezhuhua" w:date="2025-06-20T09:53:08Z">
        <w:r>
          <w:rPr>
            <w:rFonts w:hint="eastAsia"/>
            <w:lang w:val="en-US" w:eastAsia="zh-CN"/>
          </w:rPr>
          <w:t>而来</w:t>
        </w:r>
      </w:ins>
    </w:p>
    <w:p w14:paraId="121A4988">
      <w:pPr>
        <w:bidi w:val="0"/>
        <w:rPr>
          <w:rFonts w:hint="default"/>
          <w:lang w:val="en-US" w:eastAsia="zh-CN"/>
        </w:rPr>
      </w:pPr>
      <w:ins w:id="40" w:author="xiezhuhua" w:date="2025-06-20T09:52:23Z">
        <w:r>
          <w:rPr>
            <w:sz w:val="21"/>
          </w:rPr>
          <mc:AlternateContent>
            <mc:Choice Requires="wps">
              <w:drawing>
                <wp:anchor distT="0" distB="0" distL="114300" distR="114300" simplePos="0" relativeHeight="251663360" behindDoc="0" locked="0" layoutInCell="1" allowOverlap="1">
                  <wp:simplePos x="0" y="0"/>
                  <wp:positionH relativeFrom="column">
                    <wp:posOffset>1111885</wp:posOffset>
                  </wp:positionH>
                  <wp:positionV relativeFrom="paragraph">
                    <wp:posOffset>1454150</wp:posOffset>
                  </wp:positionV>
                  <wp:extent cx="2010410" cy="952500"/>
                  <wp:effectExtent l="6350" t="6350" r="15240" b="6350"/>
                  <wp:wrapNone/>
                  <wp:docPr id="15" name="矩形 15"/>
                  <wp:cNvGraphicFramePr/>
                  <a:graphic xmlns:a="http://schemas.openxmlformats.org/drawingml/2006/main">
                    <a:graphicData uri="http://schemas.microsoft.com/office/word/2010/wordprocessingShape">
                      <wps:wsp>
                        <wps:cNvSpPr/>
                        <wps:spPr>
                          <a:xfrm>
                            <a:off x="2254885" y="7979410"/>
                            <a:ext cx="2010410" cy="952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7.55pt;margin-top:114.5pt;height:75pt;width:158.3pt;z-index:251663360;v-text-anchor:middle;mso-width-relative:page;mso-height-relative:page;" filled="f" stroked="t" coordsize="21600,21600" o:gfxdata="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u9h4vdcAAAALAQAADwAAAAAAAAABACAAAAAiAAAAZHJzL2Rv&#10;d25yZXYueG1sUEsBAhQAFAAAAAgAh07iQCYNgMh0AgAA2QQAAA4AAAAAAAAAAQAgAAAAJgEAAGRy&#10;cy9lMm9Eb2MueG1sUEsFBgAAAAAGAAYAWQEAAAwGAAAAAA==&#10;">
                  <v:fill on="f" focussize="0,0"/>
                  <v:stroke weight="1pt" color="#FF0000 [3204]" miterlimit="8" joinstyle="miter"/>
                  <v:imagedata o:title=""/>
                  <o:lock v:ext="edit" aspectratio="f"/>
                </v:rect>
              </w:pict>
            </mc:Fallback>
          </mc:AlternateContent>
        </w:r>
      </w:ins>
      <w:ins w:id="42" w:author="xiezhuhua" w:date="2025-06-20T09:52:14Z">
        <w:r>
          <w:rPr>
            <w:rFonts w:hint="eastAsia"/>
            <w:lang w:val="en-US" w:eastAsia="zh-CN"/>
          </w:rPr>
          <w:drawing>
            <wp:inline distT="0" distB="0" distL="114300" distR="114300">
              <wp:extent cx="5266690" cy="2414270"/>
              <wp:effectExtent l="0" t="0" r="3810" b="11430"/>
              <wp:docPr id="14" name="图片 14" descr="0efa98d9775b67b1260be96917c4a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efa98d9775b67b1260be96917c4a8d"/>
                      <pic:cNvPicPr>
                        <a:picLocks noChangeAspect="1"/>
                      </pic:cNvPicPr>
                    </pic:nvPicPr>
                    <pic:blipFill>
                      <a:blip r:embed="rId5"/>
                      <a:stretch>
                        <a:fillRect/>
                      </a:stretch>
                    </pic:blipFill>
                    <pic:spPr>
                      <a:xfrm>
                        <a:off x="0" y="0"/>
                        <a:ext cx="5266690" cy="2414270"/>
                      </a:xfrm>
                      <a:prstGeom prst="rect">
                        <a:avLst/>
                      </a:prstGeom>
                    </pic:spPr>
                  </pic:pic>
                </a:graphicData>
              </a:graphic>
            </wp:inline>
          </w:drawing>
        </w:r>
      </w:ins>
      <w:del w:id="44" w:author="xiezhuhua" w:date="2025-06-20T09:45:23Z">
        <w:r>
          <w:rPr>
            <w:rFonts w:hint="eastAsia"/>
            <w:lang w:val="en-US" w:eastAsia="zh-CN"/>
          </w:rPr>
          <w:delText>其</w:delText>
        </w:r>
      </w:del>
      <w:del w:id="45" w:author="xiezhuhua" w:date="2025-06-20T09:45:22Z">
        <w:r>
          <w:rPr>
            <w:rFonts w:hint="eastAsia"/>
            <w:lang w:val="en-US" w:eastAsia="zh-CN"/>
          </w:rPr>
          <w:delText>中省</w:delText>
        </w:r>
      </w:del>
    </w:p>
    <w:p w14:paraId="0D5D9C25">
      <w:pPr>
        <w:bidi w:val="0"/>
        <w:rPr>
          <w:rFonts w:hint="default"/>
          <w:lang w:val="en-US" w:eastAsia="zh-CN"/>
        </w:rPr>
      </w:pPr>
      <w:r>
        <w:rPr>
          <w:rFonts w:hint="eastAsia"/>
          <w:lang w:val="en-US" w:eastAsia="zh-CN"/>
        </w:rPr>
        <w:t>陕西平台的综合-监控视图下，左侧目录树点击站点时，同V版本的点击站点的效果要同。基于V版本，有些优化（V版本后续也可引入陕西的优化）</w:t>
      </w:r>
    </w:p>
    <w:p w14:paraId="1708884A">
      <w:pPr>
        <w:bidi w:val="0"/>
        <w:rPr>
          <w:rFonts w:hint="default"/>
          <w:lang w:val="en-US" w:eastAsia="zh-CN"/>
        </w:rPr>
      </w:pPr>
      <w:r>
        <w:rPr>
          <w:rFonts w:hint="eastAsia"/>
          <w:lang w:val="en-US" w:eastAsia="zh-CN"/>
        </w:rPr>
        <w:t>当前陕西平台，点击非核心机楼和数据中心，右侧显示</w:t>
      </w:r>
    </w:p>
    <w:p w14:paraId="370D1C74">
      <w:pPr>
        <w:bidi w:val="0"/>
      </w:pPr>
      <w:r>
        <w:rPr>
          <w:sz w:val="21"/>
        </w:rPr>
        <mc:AlternateContent>
          <mc:Choice Requires="wps">
            <w:drawing>
              <wp:anchor distT="0" distB="0" distL="114300" distR="114300" simplePos="0" relativeHeight="251660288" behindDoc="0" locked="0" layoutInCell="1" allowOverlap="1">
                <wp:simplePos x="0" y="0"/>
                <wp:positionH relativeFrom="column">
                  <wp:posOffset>1612900</wp:posOffset>
                </wp:positionH>
                <wp:positionV relativeFrom="paragraph">
                  <wp:posOffset>436245</wp:posOffset>
                </wp:positionV>
                <wp:extent cx="3614420" cy="2667000"/>
                <wp:effectExtent l="6350" t="6350" r="11430" b="6350"/>
                <wp:wrapNone/>
                <wp:docPr id="4" name="矩形 4"/>
                <wp:cNvGraphicFramePr/>
                <a:graphic xmlns:a="http://schemas.openxmlformats.org/drawingml/2006/main">
                  <a:graphicData uri="http://schemas.microsoft.com/office/word/2010/wordprocessingShape">
                    <wps:wsp>
                      <wps:cNvSpPr/>
                      <wps:spPr>
                        <a:xfrm>
                          <a:off x="2755900" y="1746885"/>
                          <a:ext cx="3614420" cy="266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pt;margin-top:34.35pt;height:210pt;width:284.6pt;z-index:251660288;v-text-anchor:middle;mso-width-relative:page;mso-height-relative:page;" filled="f" stroked="t" coordsize="21600,21600" o:gfxdata="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iHanm2AAAAAoBAAAPAAAAAAAAAAEAIAAAACIAAABkcnMv&#10;ZG93bnJldi54bWxQSwECFAAUAAAACACHTuJAWowMoXUCAADYBAAADgAAAAAAAAABACAAAAAnAQAA&#10;ZHJzL2Uyb0RvYy54bWxQSwUGAAAAAAYABgBZAQAADgYAAAAA&#10;">
                <v:fill on="f" focussize="0,0"/>
                <v:stroke weight="1pt" color="#FF0000 [3204]" miterlimit="8" joinstyle="miter"/>
                <v:imagedata o:title=""/>
                <o:lock v:ext="edit" aspectratio="f"/>
              </v:rect>
            </w:pict>
          </mc:Fallback>
        </mc:AlternateContent>
      </w:r>
      <w:r>
        <w:drawing>
          <wp:inline distT="0" distB="0" distL="114300" distR="114300">
            <wp:extent cx="5274310" cy="2976880"/>
            <wp:effectExtent l="0" t="0" r="889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2976880"/>
                    </a:xfrm>
                    <a:prstGeom prst="rect">
                      <a:avLst/>
                    </a:prstGeom>
                    <a:noFill/>
                    <a:ln>
                      <a:noFill/>
                    </a:ln>
                  </pic:spPr>
                </pic:pic>
              </a:graphicData>
            </a:graphic>
          </wp:inline>
        </w:drawing>
      </w:r>
    </w:p>
    <w:p w14:paraId="39B38CDF">
      <w:pPr>
        <w:bidi w:val="0"/>
        <w:rPr>
          <w:rFonts w:hint="default"/>
          <w:lang w:val="en-US" w:eastAsia="zh-CN"/>
        </w:rPr>
      </w:pPr>
      <w:r>
        <w:rPr>
          <w:rFonts w:hint="eastAsia"/>
          <w:lang w:val="en-US" w:eastAsia="zh-CN"/>
        </w:rPr>
        <w:t>V版本点击任何站点类型都显示4个TAB。</w:t>
      </w:r>
    </w:p>
    <w:p w14:paraId="22D4DAC0">
      <w:pPr>
        <w:bidi w:val="0"/>
        <w:rPr>
          <w:rFonts w:hint="default"/>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2830195</wp:posOffset>
                </wp:positionH>
                <wp:positionV relativeFrom="paragraph">
                  <wp:posOffset>1578610</wp:posOffset>
                </wp:positionV>
                <wp:extent cx="264160" cy="168910"/>
                <wp:effectExtent l="6350" t="6350" r="8890" b="15240"/>
                <wp:wrapNone/>
                <wp:docPr id="13" name="矩形 13"/>
                <wp:cNvGraphicFramePr/>
                <a:graphic xmlns:a="http://schemas.openxmlformats.org/drawingml/2006/main">
                  <a:graphicData uri="http://schemas.microsoft.com/office/word/2010/wordprocessingShape">
                    <wps:wsp>
                      <wps:cNvSpPr/>
                      <wps:spPr>
                        <a:xfrm>
                          <a:off x="0" y="0"/>
                          <a:ext cx="264160" cy="168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2.85pt;margin-top:124.3pt;height:13.3pt;width:20.8pt;z-index:251662336;v-text-anchor:middle;mso-width-relative:page;mso-height-relative:page;" filled="f" stroked="t" coordsize="21600,21600" o:gfxdata="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wg+0odgAAAALAQAADwAAAAAAAAABACAAAAAiAAAAZHJzL2Rvd25yZXYueG1s&#10;UEsBAhQAFAAAAAgAh07iQD6TV3JqAgAAzAQAAA4AAAAAAAAAAQAgAAAAJwEAAGRycy9lMm9Eb2Mu&#10;eG1sUEsFBgAAAAAGAAYAWQEAAAMGA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2555240</wp:posOffset>
                </wp:positionH>
                <wp:positionV relativeFrom="paragraph">
                  <wp:posOffset>1583055</wp:posOffset>
                </wp:positionV>
                <wp:extent cx="264160" cy="168910"/>
                <wp:effectExtent l="6350" t="6350" r="8890" b="15240"/>
                <wp:wrapNone/>
                <wp:docPr id="12" name="矩形 12"/>
                <wp:cNvGraphicFramePr/>
                <a:graphic xmlns:a="http://schemas.openxmlformats.org/drawingml/2006/main">
                  <a:graphicData uri="http://schemas.microsoft.com/office/word/2010/wordprocessingShape">
                    <wps:wsp>
                      <wps:cNvSpPr/>
                      <wps:spPr>
                        <a:xfrm>
                          <a:off x="3698240" y="2497455"/>
                          <a:ext cx="264160" cy="168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1.2pt;margin-top:124.65pt;height:13.3pt;width:20.8pt;z-index:251661312;v-text-anchor:middle;mso-width-relative:page;mso-height-relative:page;" filled="f" stroked="t" coordsize="21600,21600" o:gfxdata="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5/8i12AAAAAsBAAAPAAAAAAAAAAEAIAAAACIAAABk&#10;cnMvZG93bnJldi54bWxQSwECFAAUAAAACACHTuJAsbZHlngCAADYBAAADgAAAAAAAAABACAAAAAn&#10;AQAAZHJzL2Uyb0RvYy54bWxQSwUGAAAAAAYABgBZAQAAEQYAAAAA&#10;">
                <v:fill on="f" focussize="0,0"/>
                <v:stroke weight="1pt" color="#FF0000 [3204]" miterlimit="8" joinstyle="miter"/>
                <v:imagedata o:title=""/>
                <o:lock v:ext="edit" aspectratio="f"/>
              </v:rect>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962025</wp:posOffset>
                </wp:positionH>
                <wp:positionV relativeFrom="paragraph">
                  <wp:posOffset>350520</wp:posOffset>
                </wp:positionV>
                <wp:extent cx="4244340" cy="2254250"/>
                <wp:effectExtent l="6350" t="6350" r="16510" b="12700"/>
                <wp:wrapNone/>
                <wp:docPr id="3" name="矩形 3"/>
                <wp:cNvGraphicFramePr/>
                <a:graphic xmlns:a="http://schemas.openxmlformats.org/drawingml/2006/main">
                  <a:graphicData uri="http://schemas.microsoft.com/office/word/2010/wordprocessingShape">
                    <wps:wsp>
                      <wps:cNvSpPr/>
                      <wps:spPr>
                        <a:xfrm>
                          <a:off x="2105025" y="5029200"/>
                          <a:ext cx="4244340" cy="2254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5.75pt;margin-top:27.6pt;height:177.5pt;width:334.2pt;z-index:251659264;v-text-anchor:middle;mso-width-relative:page;mso-height-relative:page;" filled="f" stroked="t" coordsize="21600,21600" o:gfxdata="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HpOj3dcAAAAKAQAADwAAAAAAAAABACAAAAAiAAAAZHJz&#10;L2Rvd25yZXYueG1sUEsBAhQAFAAAAAgAh07iQC0fBId3AgAA2AQAAA4AAAAAAAAAAQAgAAAAJgEA&#10;AGRycy9lMm9Eb2MueG1sUEsFBgAAAAAGAAYAWQEAAA8GAAAAAA==&#10;">
                <v:fill on="f" focussize="0,0"/>
                <v:stroke weight="1pt" color="#FF0000 [3204]" miterlimit="8" joinstyle="miter"/>
                <v:imagedata o:title=""/>
                <o:lock v:ext="edit" aspectratio="f"/>
              </v:rect>
            </w:pict>
          </mc:Fallback>
        </mc:AlternateContent>
      </w:r>
      <w:r>
        <w:rPr>
          <w:rFonts w:hint="default"/>
          <w:lang w:val="en-US" w:eastAsia="zh-CN"/>
        </w:rPr>
        <w:drawing>
          <wp:inline distT="0" distB="0" distL="114300" distR="114300">
            <wp:extent cx="5269865" cy="2442210"/>
            <wp:effectExtent l="0" t="0" r="635" b="8890"/>
            <wp:docPr id="2" name="图片 2" descr="174946094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749460944902"/>
                    <pic:cNvPicPr>
                      <a:picLocks noChangeAspect="1"/>
                    </pic:cNvPicPr>
                  </pic:nvPicPr>
                  <pic:blipFill>
                    <a:blip r:embed="rId7"/>
                    <a:stretch>
                      <a:fillRect/>
                    </a:stretch>
                  </pic:blipFill>
                  <pic:spPr>
                    <a:xfrm>
                      <a:off x="0" y="0"/>
                      <a:ext cx="5269865" cy="2442210"/>
                    </a:xfrm>
                    <a:prstGeom prst="rect">
                      <a:avLst/>
                    </a:prstGeom>
                  </pic:spPr>
                </pic:pic>
              </a:graphicData>
            </a:graphic>
          </wp:inline>
        </w:drawing>
      </w:r>
    </w:p>
    <w:p w14:paraId="65B1085E">
      <w:pPr>
        <w:bidi w:val="0"/>
        <w:rPr>
          <w:rFonts w:hint="default"/>
          <w:lang w:val="en-US" w:eastAsia="zh-CN"/>
        </w:rPr>
      </w:pPr>
      <w:r>
        <w:rPr>
          <w:rFonts w:hint="eastAsia"/>
          <w:lang w:val="en-US" w:eastAsia="zh-CN"/>
        </w:rPr>
        <w:t>并且，关键设备统计也要和V版本一样。按实际动环数据统计。而不是手动填报。</w:t>
      </w:r>
    </w:p>
    <w:p w14:paraId="7A4B59E3">
      <w:pPr>
        <w:bidi w:val="0"/>
        <w:rPr>
          <w:ins w:id="46" w:author="xiezhuhua" w:date="2025-06-20T09:59:15Z"/>
          <w:rFonts w:hint="eastAsia"/>
          <w:lang w:val="en-US" w:eastAsia="zh-CN"/>
        </w:rPr>
      </w:pPr>
      <w:r>
        <w:rPr>
          <w:rFonts w:hint="eastAsia"/>
          <w:lang w:val="en-US" w:eastAsia="zh-CN"/>
        </w:rPr>
        <w:t>点击或鼠标触及动环设备数量，弹框出现每个机房该设备类型的数量</w:t>
      </w:r>
      <w:ins w:id="47" w:author="xiezhuhua" w:date="2025-06-20T09:54:58Z">
        <w:r>
          <w:rPr>
            <w:rFonts w:hint="eastAsia"/>
            <w:lang w:val="en-US" w:eastAsia="zh-CN"/>
          </w:rPr>
          <w:t>按实际</w:t>
        </w:r>
      </w:ins>
      <w:ins w:id="48" w:author="xiezhuhua" w:date="2025-06-20T09:55:03Z">
        <w:r>
          <w:rPr>
            <w:rFonts w:hint="eastAsia"/>
            <w:lang w:val="en-US" w:eastAsia="zh-CN"/>
          </w:rPr>
          <w:t>机房</w:t>
        </w:r>
      </w:ins>
      <w:ins w:id="49" w:author="xiezhuhua" w:date="2025-06-20T09:55:04Z">
        <w:r>
          <w:rPr>
            <w:rFonts w:hint="eastAsia"/>
            <w:lang w:val="en-US" w:eastAsia="zh-CN"/>
          </w:rPr>
          <w:t>上报</w:t>
        </w:r>
      </w:ins>
      <w:ins w:id="50" w:author="xiezhuhua" w:date="2025-06-20T09:55:05Z">
        <w:r>
          <w:rPr>
            <w:rFonts w:hint="eastAsia"/>
            <w:lang w:val="en-US" w:eastAsia="zh-CN"/>
          </w:rPr>
          <w:t>的</w:t>
        </w:r>
      </w:ins>
      <w:ins w:id="51" w:author="xiezhuhua" w:date="2025-06-20T09:55:06Z">
        <w:r>
          <w:rPr>
            <w:rFonts w:hint="eastAsia"/>
            <w:lang w:val="en-US" w:eastAsia="zh-CN"/>
          </w:rPr>
          <w:t>设备</w:t>
        </w:r>
      </w:ins>
      <w:ins w:id="52" w:author="xiezhuhua" w:date="2025-06-20T09:55:07Z">
        <w:r>
          <w:rPr>
            <w:rFonts w:hint="eastAsia"/>
            <w:lang w:val="en-US" w:eastAsia="zh-CN"/>
          </w:rPr>
          <w:t>数量</w:t>
        </w:r>
      </w:ins>
      <w:r>
        <w:rPr>
          <w:rFonts w:hint="eastAsia"/>
          <w:lang w:val="en-US" w:eastAsia="zh-CN"/>
        </w:rPr>
        <w:t>，点击对应机房的设备数量，跳转到该机房的设备类型。到以下层级（举例）</w:t>
      </w:r>
    </w:p>
    <w:p w14:paraId="1BA98913">
      <w:pPr>
        <w:bidi w:val="0"/>
        <w:rPr>
          <w:rFonts w:hint="eastAsia"/>
          <w:lang w:val="en-US" w:eastAsia="zh-CN"/>
        </w:rPr>
      </w:pPr>
      <w:ins w:id="53" w:author="xiezhuhua" w:date="2025-06-20T09:59:15Z">
        <w:r>
          <w:rPr>
            <w:rFonts w:hint="default"/>
            <w:lang w:val="en-US" w:eastAsia="zh-CN"/>
          </w:rPr>
          <w:drawing>
            <wp:inline distT="0" distB="0" distL="114300" distR="114300">
              <wp:extent cx="5271135" cy="3009265"/>
              <wp:effectExtent l="0" t="0" r="12065" b="635"/>
              <wp:docPr id="17" name="图片 17" descr="174946195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49461955194"/>
                      <pic:cNvPicPr>
                        <a:picLocks noChangeAspect="1"/>
                      </pic:cNvPicPr>
                    </pic:nvPicPr>
                    <pic:blipFill>
                      <a:blip r:embed="rId8"/>
                      <a:stretch>
                        <a:fillRect/>
                      </a:stretch>
                    </pic:blipFill>
                    <pic:spPr>
                      <a:xfrm>
                        <a:off x="0" y="0"/>
                        <a:ext cx="5271135" cy="3009265"/>
                      </a:xfrm>
                      <a:prstGeom prst="rect">
                        <a:avLst/>
                      </a:prstGeom>
                    </pic:spPr>
                  </pic:pic>
                </a:graphicData>
              </a:graphic>
            </wp:inline>
          </w:drawing>
        </w:r>
      </w:ins>
    </w:p>
    <w:p w14:paraId="12F468FB">
      <w:pPr>
        <w:bidi w:val="0"/>
        <w:rPr>
          <w:ins w:id="55" w:author="xiezhuhua" w:date="2025-06-20T09:56:00Z"/>
          <w:rFonts w:hint="eastAsia"/>
          <w:lang w:val="en-US" w:eastAsia="zh-CN"/>
        </w:rPr>
      </w:pPr>
      <w:r>
        <w:rPr>
          <w:rFonts w:hint="eastAsia"/>
          <w:lang w:val="en-US" w:eastAsia="zh-CN"/>
        </w:rPr>
        <w:t>点击或鼠标触及资源设备数量时，</w:t>
      </w:r>
      <w:ins w:id="56" w:author="xiezhuhua" w:date="2025-06-20T09:55:20Z">
        <w:r>
          <w:rPr>
            <w:rFonts w:hint="eastAsia"/>
            <w:lang w:val="en-US" w:eastAsia="zh-CN"/>
          </w:rPr>
          <w:t>关联</w:t>
        </w:r>
      </w:ins>
      <w:ins w:id="57" w:author="xiezhuhua" w:date="2025-06-20T09:55:21Z">
        <w:r>
          <w:rPr>
            <w:rFonts w:hint="eastAsia"/>
            <w:lang w:val="en-US" w:eastAsia="zh-CN"/>
          </w:rPr>
          <w:t>综资</w:t>
        </w:r>
      </w:ins>
      <w:ins w:id="58" w:author="xiezhuhua" w:date="2025-06-20T09:55:23Z">
        <w:r>
          <w:rPr>
            <w:rFonts w:hint="eastAsia"/>
            <w:lang w:val="en-US" w:eastAsia="zh-CN"/>
          </w:rPr>
          <w:t>数据</w:t>
        </w:r>
      </w:ins>
      <w:ins w:id="59" w:author="xiezhuhua" w:date="2025-06-20T09:55:24Z">
        <w:r>
          <w:rPr>
            <w:rFonts w:hint="eastAsia"/>
            <w:lang w:val="en-US" w:eastAsia="zh-CN"/>
          </w:rPr>
          <w:t>对应</w:t>
        </w:r>
      </w:ins>
      <w:ins w:id="60" w:author="xiezhuhua" w:date="2025-06-20T09:55:26Z">
        <w:r>
          <w:rPr>
            <w:rFonts w:hint="eastAsia"/>
            <w:lang w:val="en-US" w:eastAsia="zh-CN"/>
          </w:rPr>
          <w:t>设备</w:t>
        </w:r>
      </w:ins>
      <w:ins w:id="61" w:author="xiezhuhua" w:date="2025-06-20T09:55:27Z">
        <w:r>
          <w:rPr>
            <w:rFonts w:hint="eastAsia"/>
            <w:lang w:val="en-US" w:eastAsia="zh-CN"/>
          </w:rPr>
          <w:t>类型</w:t>
        </w:r>
      </w:ins>
      <w:ins w:id="62" w:author="xiezhuhua" w:date="2025-06-20T09:55:29Z">
        <w:r>
          <w:rPr>
            <w:rFonts w:hint="eastAsia"/>
            <w:lang w:val="en-US" w:eastAsia="zh-CN"/>
          </w:rPr>
          <w:t>的</w:t>
        </w:r>
      </w:ins>
      <w:ins w:id="63" w:author="xiezhuhua" w:date="2025-06-20T09:55:37Z">
        <w:r>
          <w:rPr>
            <w:rFonts w:hint="eastAsia"/>
            <w:lang w:val="en-US" w:eastAsia="zh-CN"/>
          </w:rPr>
          <w:t>设备</w:t>
        </w:r>
      </w:ins>
      <w:ins w:id="64" w:author="xiezhuhua" w:date="2025-06-20T09:55:39Z">
        <w:r>
          <w:rPr>
            <w:rFonts w:hint="eastAsia"/>
            <w:lang w:val="en-US" w:eastAsia="zh-CN"/>
          </w:rPr>
          <w:t>数量</w:t>
        </w:r>
      </w:ins>
      <w:ins w:id="65" w:author="xiezhuhua" w:date="2025-06-20T09:55:48Z">
        <w:r>
          <w:rPr>
            <w:rFonts w:hint="eastAsia"/>
            <w:lang w:val="en-US" w:eastAsia="zh-CN"/>
          </w:rPr>
          <w:t>（</w:t>
        </w:r>
      </w:ins>
      <w:ins w:id="66" w:author="xiezhuhua" w:date="2025-06-20T09:55:50Z">
        <w:r>
          <w:rPr>
            <w:rFonts w:hint="eastAsia"/>
            <w:lang w:val="en-US" w:eastAsia="zh-CN"/>
          </w:rPr>
          <w:t>总共</w:t>
        </w:r>
      </w:ins>
      <w:ins w:id="67" w:author="xiezhuhua" w:date="2025-06-20T09:55:51Z">
        <w:r>
          <w:rPr>
            <w:rFonts w:hint="eastAsia"/>
            <w:lang w:val="en-US" w:eastAsia="zh-CN"/>
          </w:rPr>
          <w:t>12</w:t>
        </w:r>
      </w:ins>
      <w:ins w:id="68" w:author="xiezhuhua" w:date="2025-06-20T09:55:52Z">
        <w:r>
          <w:rPr>
            <w:rFonts w:hint="eastAsia"/>
            <w:lang w:val="en-US" w:eastAsia="zh-CN"/>
          </w:rPr>
          <w:t>类</w:t>
        </w:r>
      </w:ins>
      <w:ins w:id="69" w:author="xiezhuhua" w:date="2025-06-20T09:55:48Z">
        <w:r>
          <w:rPr>
            <w:rFonts w:hint="eastAsia"/>
            <w:lang w:val="en-US" w:eastAsia="zh-CN"/>
          </w:rPr>
          <w:t>）</w:t>
        </w:r>
      </w:ins>
      <w:ins w:id="70" w:author="xiezhuhua" w:date="2025-06-20T09:55:55Z">
        <w:r>
          <w:rPr>
            <w:rFonts w:hint="eastAsia"/>
            <w:lang w:val="en-US" w:eastAsia="zh-CN"/>
          </w:rPr>
          <w:t>，</w:t>
        </w:r>
      </w:ins>
      <w:ins w:id="71" w:author="xiezhuhua" w:date="2025-06-20T09:55:57Z">
        <w:r>
          <w:rPr>
            <w:rFonts w:hint="eastAsia"/>
            <w:lang w:val="en-US" w:eastAsia="zh-CN"/>
          </w:rPr>
          <w:t>点击</w:t>
        </w:r>
      </w:ins>
      <w:r>
        <w:rPr>
          <w:rFonts w:hint="eastAsia"/>
          <w:lang w:val="en-US" w:eastAsia="zh-CN"/>
        </w:rPr>
        <w:t>跳转到超期服役，过滤出对应站点的对应设备数量。</w:t>
      </w:r>
    </w:p>
    <w:p w14:paraId="03C5092C">
      <w:pPr>
        <w:bidi w:val="0"/>
        <w:rPr>
          <w:rFonts w:hint="default"/>
          <w:lang w:val="en-US" w:eastAsia="zh-CN"/>
        </w:rPr>
      </w:pPr>
      <w:ins w:id="72" w:author="xiezhuhua" w:date="2025-06-20T09:58:56Z">
        <w:r>
          <w:rPr>
            <w:rFonts w:hint="default"/>
            <w:lang w:val="en-US" w:eastAsia="zh-CN"/>
          </w:rPr>
          <w:drawing>
            <wp:inline distT="0" distB="0" distL="114300" distR="114300">
              <wp:extent cx="3848100" cy="4629150"/>
              <wp:effectExtent l="0" t="0" r="0" b="6350"/>
              <wp:docPr id="16" name="图片 16" descr="5cbc8fc3bfec00cc98a6bacfd4f6f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cbc8fc3bfec00cc98a6bacfd4f6fcc"/>
                      <pic:cNvPicPr>
                        <a:picLocks noChangeAspect="1"/>
                      </pic:cNvPicPr>
                    </pic:nvPicPr>
                    <pic:blipFill>
                      <a:blip r:embed="rId9"/>
                      <a:stretch>
                        <a:fillRect/>
                      </a:stretch>
                    </pic:blipFill>
                    <pic:spPr>
                      <a:xfrm>
                        <a:off x="0" y="0"/>
                        <a:ext cx="3848100" cy="4629150"/>
                      </a:xfrm>
                      <a:prstGeom prst="rect">
                        <a:avLst/>
                      </a:prstGeom>
                    </pic:spPr>
                  </pic:pic>
                </a:graphicData>
              </a:graphic>
            </wp:inline>
          </w:drawing>
        </w:r>
      </w:ins>
    </w:p>
    <w:p w14:paraId="515C69F3">
      <w:pPr>
        <w:bidi w:val="0"/>
        <w:rPr>
          <w:rFonts w:hint="default"/>
          <w:lang w:val="en-US" w:eastAsia="zh-CN"/>
        </w:rPr>
      </w:pPr>
      <w:del w:id="74" w:author="xiezhuhua" w:date="2025-06-20T09:59:22Z">
        <w:r>
          <w:rPr>
            <w:rFonts w:hint="default"/>
            <w:lang w:val="en-US" w:eastAsia="zh-CN"/>
          </w:rPr>
          <w:drawing>
            <wp:inline distT="0" distB="0" distL="114300" distR="114300">
              <wp:extent cx="5271135" cy="3009265"/>
              <wp:effectExtent l="0" t="0" r="12065" b="635"/>
              <wp:docPr id="5" name="图片 5" descr="174946195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49461955194"/>
                      <pic:cNvPicPr>
                        <a:picLocks noChangeAspect="1"/>
                      </pic:cNvPicPr>
                    </pic:nvPicPr>
                    <pic:blipFill>
                      <a:blip r:embed="rId8"/>
                      <a:stretch>
                        <a:fillRect/>
                      </a:stretch>
                    </pic:blipFill>
                    <pic:spPr>
                      <a:xfrm>
                        <a:off x="0" y="0"/>
                        <a:ext cx="5271135" cy="3009265"/>
                      </a:xfrm>
                      <a:prstGeom prst="rect">
                        <a:avLst/>
                      </a:prstGeom>
                    </pic:spPr>
                  </pic:pic>
                </a:graphicData>
              </a:graphic>
            </wp:inline>
          </w:drawing>
        </w:r>
      </w:del>
    </w:p>
    <w:p w14:paraId="742E9F1E">
      <w:pPr>
        <w:bidi w:val="0"/>
        <w:rPr>
          <w:rFonts w:hint="default"/>
          <w:lang w:val="en-US" w:eastAsia="zh-CN"/>
        </w:rPr>
      </w:pPr>
      <w:r>
        <w:rPr>
          <w:rFonts w:hint="eastAsia"/>
          <w:lang w:val="en-US" w:eastAsia="zh-CN"/>
        </w:rPr>
        <w:t>事件后增加一个历史告警跳转图标，点击跳转到报表-设备告警表，过滤出历史一个月该站的设备告警记录。</w:t>
      </w:r>
    </w:p>
    <w:p w14:paraId="05A00838">
      <w:pPr>
        <w:bidi w:val="0"/>
        <w:rPr>
          <w:rFonts w:hint="default"/>
          <w:lang w:val="en-US" w:eastAsia="zh-CN"/>
        </w:rPr>
      </w:pPr>
      <w:r>
        <w:rPr>
          <w:rFonts w:hint="default"/>
          <w:lang w:val="en-US" w:eastAsia="zh-CN"/>
        </w:rPr>
        <w:drawing>
          <wp:inline distT="0" distB="0" distL="114300" distR="114300">
            <wp:extent cx="5269865" cy="3030220"/>
            <wp:effectExtent l="0" t="0" r="635" b="5080"/>
            <wp:docPr id="6" name="图片 6" descr="174952539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49525396296"/>
                    <pic:cNvPicPr>
                      <a:picLocks noChangeAspect="1"/>
                    </pic:cNvPicPr>
                  </pic:nvPicPr>
                  <pic:blipFill>
                    <a:blip r:embed="rId10"/>
                    <a:stretch>
                      <a:fillRect/>
                    </a:stretch>
                  </pic:blipFill>
                  <pic:spPr>
                    <a:xfrm>
                      <a:off x="0" y="0"/>
                      <a:ext cx="5269865" cy="3030220"/>
                    </a:xfrm>
                    <a:prstGeom prst="rect">
                      <a:avLst/>
                    </a:prstGeom>
                  </pic:spPr>
                </pic:pic>
              </a:graphicData>
            </a:graphic>
          </wp:inline>
        </w:drawing>
      </w:r>
    </w:p>
    <w:p w14:paraId="2B4C808D">
      <w:pPr>
        <w:bidi w:val="0"/>
        <w:rPr>
          <w:rFonts w:hint="default"/>
          <w:lang w:val="en-US" w:eastAsia="zh-CN"/>
        </w:rPr>
      </w:pPr>
      <w:r>
        <w:rPr>
          <w:rFonts w:hint="eastAsia"/>
          <w:lang w:val="en-US" w:eastAsia="zh-CN"/>
        </w:rPr>
        <w:t>把以下框模块替换成容量概览的四个红框。</w:t>
      </w:r>
      <w:ins w:id="76" w:author="xiezhuhua" w:date="2025-06-20T09:59:52Z">
        <w:r>
          <w:rPr>
            <w:rFonts w:hint="eastAsia"/>
            <w:lang w:val="en-US" w:eastAsia="zh-CN"/>
          </w:rPr>
          <w:t>如果</w:t>
        </w:r>
      </w:ins>
      <w:ins w:id="77" w:author="xiezhuhua" w:date="2025-06-20T09:59:53Z">
        <w:r>
          <w:rPr>
            <w:rFonts w:hint="eastAsia"/>
            <w:lang w:val="en-US" w:eastAsia="zh-CN"/>
          </w:rPr>
          <w:t>是</w:t>
        </w:r>
      </w:ins>
      <w:ins w:id="78" w:author="xiezhuhua" w:date="2025-06-20T09:59:57Z">
        <w:r>
          <w:rPr>
            <w:rFonts w:hint="eastAsia"/>
            <w:lang w:val="en-US" w:eastAsia="zh-CN"/>
          </w:rPr>
          <w:t>市电</w:t>
        </w:r>
      </w:ins>
      <w:ins w:id="79" w:author="xiezhuhua" w:date="2025-06-20T09:59:59Z">
        <w:r>
          <w:rPr>
            <w:rFonts w:hint="eastAsia"/>
            <w:lang w:val="en-US" w:eastAsia="zh-CN"/>
          </w:rPr>
          <w:t>油机</w:t>
        </w:r>
      </w:ins>
      <w:ins w:id="80" w:author="xiezhuhua" w:date="2025-06-20T10:00:00Z">
        <w:r>
          <w:rPr>
            <w:rFonts w:hint="eastAsia"/>
            <w:lang w:val="en-US" w:eastAsia="zh-CN"/>
          </w:rPr>
          <w:t>配置</w:t>
        </w:r>
      </w:ins>
      <w:ins w:id="81" w:author="xiezhuhua" w:date="2025-06-20T10:00:02Z">
        <w:r>
          <w:rPr>
            <w:rFonts w:hint="eastAsia"/>
            <w:lang w:val="en-US" w:eastAsia="zh-CN"/>
          </w:rPr>
          <w:t>没有</w:t>
        </w:r>
      </w:ins>
      <w:ins w:id="82" w:author="xiezhuhua" w:date="2025-06-20T10:00:03Z">
        <w:r>
          <w:rPr>
            <w:rFonts w:hint="eastAsia"/>
            <w:lang w:val="en-US" w:eastAsia="zh-CN"/>
          </w:rPr>
          <w:t>更多</w:t>
        </w:r>
      </w:ins>
      <w:ins w:id="83" w:author="xiezhuhua" w:date="2025-06-20T10:00:04Z">
        <w:r>
          <w:rPr>
            <w:rFonts w:hint="eastAsia"/>
            <w:lang w:val="en-US" w:eastAsia="zh-CN"/>
          </w:rPr>
          <w:t>按钮</w:t>
        </w:r>
      </w:ins>
      <w:ins w:id="84" w:author="xiezhuhua" w:date="2025-06-20T10:00:07Z">
        <w:r>
          <w:rPr>
            <w:rFonts w:hint="eastAsia"/>
            <w:lang w:val="en-US" w:eastAsia="zh-CN"/>
          </w:rPr>
          <w:t>不可跳转</w:t>
        </w:r>
      </w:ins>
      <w:ins w:id="85" w:author="xiezhuhua" w:date="2025-06-20T10:00:08Z">
        <w:r>
          <w:rPr>
            <w:rFonts w:hint="eastAsia"/>
            <w:lang w:val="en-US" w:eastAsia="zh-CN"/>
          </w:rPr>
          <w:t>。</w:t>
        </w:r>
      </w:ins>
    </w:p>
    <w:p w14:paraId="730E9F15">
      <w:pPr>
        <w:bidi w:val="0"/>
        <w:rPr>
          <w:rFonts w:hint="default"/>
          <w:lang w:val="en-US" w:eastAsia="zh-CN"/>
        </w:rPr>
      </w:pPr>
      <w:r>
        <w:rPr>
          <w:rFonts w:hint="default"/>
          <w:lang w:val="en-US" w:eastAsia="zh-CN"/>
        </w:rPr>
        <w:drawing>
          <wp:inline distT="0" distB="0" distL="114300" distR="114300">
            <wp:extent cx="5264785" cy="2430780"/>
            <wp:effectExtent l="0" t="0" r="5715" b="7620"/>
            <wp:docPr id="9" name="图片 9" descr="174952670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49526705327"/>
                    <pic:cNvPicPr>
                      <a:picLocks noChangeAspect="1"/>
                    </pic:cNvPicPr>
                  </pic:nvPicPr>
                  <pic:blipFill>
                    <a:blip r:embed="rId11"/>
                    <a:stretch>
                      <a:fillRect/>
                    </a:stretch>
                  </pic:blipFill>
                  <pic:spPr>
                    <a:xfrm>
                      <a:off x="0" y="0"/>
                      <a:ext cx="5264785" cy="2430780"/>
                    </a:xfrm>
                    <a:prstGeom prst="rect">
                      <a:avLst/>
                    </a:prstGeom>
                  </pic:spPr>
                </pic:pic>
              </a:graphicData>
            </a:graphic>
          </wp:inline>
        </w:drawing>
      </w:r>
    </w:p>
    <w:p w14:paraId="0B9CC8E1">
      <w:pPr>
        <w:bidi w:val="0"/>
        <w:rPr>
          <w:rFonts w:hint="default"/>
          <w:lang w:val="en-US" w:eastAsia="zh-CN"/>
        </w:rPr>
      </w:pPr>
      <w:r>
        <w:rPr>
          <w:rFonts w:hint="default"/>
          <w:lang w:val="en-US" w:eastAsia="zh-CN"/>
        </w:rPr>
        <w:drawing>
          <wp:inline distT="0" distB="0" distL="114300" distR="114300">
            <wp:extent cx="5271770" cy="3058160"/>
            <wp:effectExtent l="0" t="0" r="11430" b="2540"/>
            <wp:docPr id="7" name="图片 7" descr="174952664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49526640465"/>
                    <pic:cNvPicPr>
                      <a:picLocks noChangeAspect="1"/>
                    </pic:cNvPicPr>
                  </pic:nvPicPr>
                  <pic:blipFill>
                    <a:blip r:embed="rId12"/>
                    <a:stretch>
                      <a:fillRect/>
                    </a:stretch>
                  </pic:blipFill>
                  <pic:spPr>
                    <a:xfrm>
                      <a:off x="0" y="0"/>
                      <a:ext cx="5271770" cy="3058160"/>
                    </a:xfrm>
                    <a:prstGeom prst="rect">
                      <a:avLst/>
                    </a:prstGeom>
                  </pic:spPr>
                </pic:pic>
              </a:graphicData>
            </a:graphic>
          </wp:inline>
        </w:drawing>
      </w:r>
    </w:p>
    <w:p w14:paraId="68B599EF">
      <w:pPr>
        <w:bidi w:val="0"/>
        <w:rPr>
          <w:rFonts w:hint="default"/>
          <w:lang w:val="en-US" w:eastAsia="zh-CN"/>
        </w:rPr>
      </w:pPr>
      <w:r>
        <w:rPr>
          <w:rFonts w:hint="eastAsia"/>
          <w:lang w:val="en-US" w:eastAsia="zh-CN"/>
        </w:rPr>
        <w:t>点击框的更多可跳转到以下模块。对应的TAB页。</w:t>
      </w:r>
    </w:p>
    <w:p w14:paraId="029B5890">
      <w:pPr>
        <w:bidi w:val="0"/>
        <w:rPr>
          <w:rFonts w:hint="default"/>
          <w:lang w:val="en-US" w:eastAsia="zh-CN"/>
        </w:rPr>
      </w:pPr>
      <w:r>
        <w:rPr>
          <w:rFonts w:hint="default"/>
          <w:lang w:val="en-US" w:eastAsia="zh-CN"/>
        </w:rPr>
        <w:drawing>
          <wp:inline distT="0" distB="0" distL="114300" distR="114300">
            <wp:extent cx="5266690" cy="2800350"/>
            <wp:effectExtent l="0" t="0" r="3810" b="6350"/>
            <wp:docPr id="10" name="图片 10" descr="174952681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49526810518"/>
                    <pic:cNvPicPr>
                      <a:picLocks noChangeAspect="1"/>
                    </pic:cNvPicPr>
                  </pic:nvPicPr>
                  <pic:blipFill>
                    <a:blip r:embed="rId13"/>
                    <a:stretch>
                      <a:fillRect/>
                    </a:stretch>
                  </pic:blipFill>
                  <pic:spPr>
                    <a:xfrm>
                      <a:off x="0" y="0"/>
                      <a:ext cx="5266690" cy="2800350"/>
                    </a:xfrm>
                    <a:prstGeom prst="rect">
                      <a:avLst/>
                    </a:prstGeom>
                  </pic:spPr>
                </pic:pic>
              </a:graphicData>
            </a:graphic>
          </wp:inline>
        </w:drawing>
      </w:r>
    </w:p>
    <w:p w14:paraId="20FF7FF6">
      <w:pPr>
        <w:bidi w:val="0"/>
        <w:rPr>
          <w:rFonts w:hint="default"/>
          <w:highlight w:val="yellow"/>
          <w:lang w:val="en-US" w:eastAsia="zh-CN"/>
        </w:rPr>
      </w:pPr>
      <w:r>
        <w:rPr>
          <w:rFonts w:hint="eastAsia"/>
          <w:highlight w:val="yellow"/>
          <w:lang w:val="en-US" w:eastAsia="zh-CN"/>
        </w:rPr>
        <w:t>点击站点，增加其他数据连接，这些数据连接有默认跳转时间如下，也可页面设置跳转的查询时间（设置后所有跳转功能使用同一设置跳转时间）</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58"/>
        <w:gridCol w:w="5864"/>
      </w:tblGrid>
      <w:tr w14:paraId="6207A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8" w:type="dxa"/>
          </w:tcPr>
          <w:p w14:paraId="1C6A33F7">
            <w:pPr>
              <w:bidi w:val="0"/>
              <w:rPr>
                <w:rFonts w:hint="default"/>
                <w:vertAlign w:val="baseline"/>
                <w:lang w:val="en-US" w:eastAsia="zh-CN"/>
              </w:rPr>
            </w:pPr>
            <w:r>
              <w:rPr>
                <w:rFonts w:hint="eastAsia"/>
                <w:vertAlign w:val="baseline"/>
                <w:lang w:val="en-US" w:eastAsia="zh-CN"/>
              </w:rPr>
              <w:t>容量</w:t>
            </w:r>
          </w:p>
        </w:tc>
        <w:tc>
          <w:tcPr>
            <w:tcW w:w="5864" w:type="dxa"/>
          </w:tcPr>
          <w:p w14:paraId="0A97294D">
            <w:pPr>
              <w:bidi w:val="0"/>
              <w:rPr>
                <w:rFonts w:hint="default"/>
                <w:vertAlign w:val="baseline"/>
                <w:lang w:val="en-US" w:eastAsia="zh-CN"/>
              </w:rPr>
            </w:pPr>
            <w:r>
              <w:rPr>
                <w:rFonts w:hint="eastAsia"/>
                <w:highlight w:val="yellow"/>
                <w:vertAlign w:val="baseline"/>
                <w:lang w:val="en-US" w:eastAsia="zh-CN"/>
              </w:rPr>
              <w:t>展示容量分析+链接</w:t>
            </w:r>
            <w:r>
              <w:rPr>
                <w:rFonts w:hint="eastAsia"/>
                <w:vertAlign w:val="baseline"/>
                <w:lang w:val="en-US" w:eastAsia="zh-CN"/>
              </w:rPr>
              <w:t>，点击跳转到 容量-报表-当前汇总率总表，过滤出该站点所有系统类型负载信息</w:t>
            </w:r>
          </w:p>
        </w:tc>
      </w:tr>
      <w:tr w14:paraId="5B46D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8" w:type="dxa"/>
          </w:tcPr>
          <w:p w14:paraId="43063AAD">
            <w:pPr>
              <w:bidi w:val="0"/>
              <w:rPr>
                <w:rFonts w:hint="default"/>
                <w:vertAlign w:val="baseline"/>
                <w:lang w:val="en-US" w:eastAsia="zh-CN"/>
              </w:rPr>
            </w:pPr>
            <w:r>
              <w:rPr>
                <w:rFonts w:hint="eastAsia"/>
                <w:vertAlign w:val="baseline"/>
                <w:lang w:val="en-US" w:eastAsia="zh-CN"/>
              </w:rPr>
              <w:t>停电分析</w:t>
            </w:r>
          </w:p>
        </w:tc>
        <w:tc>
          <w:tcPr>
            <w:tcW w:w="5864" w:type="dxa"/>
          </w:tcPr>
          <w:p w14:paraId="394BCC1F">
            <w:pPr>
              <w:bidi w:val="0"/>
              <w:rPr>
                <w:rFonts w:hint="eastAsia"/>
                <w:vertAlign w:val="baseline"/>
                <w:lang w:val="en-US" w:eastAsia="zh-CN"/>
              </w:rPr>
            </w:pPr>
            <w:bookmarkStart w:id="0" w:name="OLE_LINK1"/>
            <w:r>
              <w:rPr>
                <w:rFonts w:hint="eastAsia"/>
                <w:highlight w:val="yellow"/>
                <w:vertAlign w:val="baseline"/>
                <w:lang w:val="en-US" w:eastAsia="zh-CN"/>
              </w:rPr>
              <w:t>展示停电分析+链接</w:t>
            </w:r>
            <w:bookmarkEnd w:id="0"/>
            <w:r>
              <w:rPr>
                <w:rFonts w:hint="eastAsia"/>
                <w:vertAlign w:val="baseline"/>
                <w:lang w:val="en-US" w:eastAsia="zh-CN"/>
              </w:rPr>
              <w:t>，点击跳转到报表-停电分析详情报表，过滤出对应站点的当前时间到往前一个月的停电详情</w:t>
            </w:r>
          </w:p>
          <w:p w14:paraId="09B79C03">
            <w:pPr>
              <w:bidi w:val="0"/>
              <w:rPr>
                <w:rFonts w:hint="default"/>
                <w:vertAlign w:val="baseline"/>
                <w:lang w:val="en-US" w:eastAsia="zh-CN"/>
              </w:rPr>
            </w:pPr>
            <w:r>
              <w:rPr>
                <w:rFonts w:hint="eastAsia"/>
                <w:vertAlign w:val="baseline"/>
                <w:lang w:val="en-US" w:eastAsia="zh-CN"/>
              </w:rPr>
              <w:t>展示是否国网计划停电+链接，点击跳转国网计划停电机房详情表过滤出过去三个月该站点的计划停电详情</w:t>
            </w:r>
          </w:p>
        </w:tc>
      </w:tr>
      <w:tr w14:paraId="5BA62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8" w:type="dxa"/>
          </w:tcPr>
          <w:p w14:paraId="4E5A9183">
            <w:pPr>
              <w:bidi w:val="0"/>
              <w:rPr>
                <w:rFonts w:hint="default"/>
                <w:vertAlign w:val="baseline"/>
                <w:lang w:val="en-US" w:eastAsia="zh-CN"/>
              </w:rPr>
            </w:pPr>
            <w:r>
              <w:rPr>
                <w:rFonts w:hint="eastAsia"/>
                <w:vertAlign w:val="baseline"/>
                <w:lang w:val="en-US" w:eastAsia="zh-CN"/>
              </w:rPr>
              <w:t>超期服役</w:t>
            </w:r>
          </w:p>
        </w:tc>
        <w:tc>
          <w:tcPr>
            <w:tcW w:w="5864" w:type="dxa"/>
          </w:tcPr>
          <w:p w14:paraId="248388CF">
            <w:pPr>
              <w:bidi w:val="0"/>
              <w:rPr>
                <w:rFonts w:hint="default"/>
                <w:vertAlign w:val="baseline"/>
                <w:lang w:val="en-US" w:eastAsia="zh-CN"/>
              </w:rPr>
            </w:pPr>
            <w:r>
              <w:rPr>
                <w:rFonts w:hint="eastAsia"/>
                <w:highlight w:val="yellow"/>
                <w:vertAlign w:val="baseline"/>
                <w:lang w:val="en-US" w:eastAsia="zh-CN"/>
              </w:rPr>
              <w:t>展示超期服役详情+链接</w:t>
            </w:r>
            <w:r>
              <w:rPr>
                <w:rFonts w:hint="eastAsia"/>
                <w:vertAlign w:val="baseline"/>
                <w:lang w:val="en-US" w:eastAsia="zh-CN"/>
              </w:rPr>
              <w:t>，点击链接跳转到运维-超期服役设备详情表里，过滤出该站点所有设备的超期服役信息。</w:t>
            </w:r>
          </w:p>
        </w:tc>
      </w:tr>
      <w:tr w14:paraId="25D4F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8" w:type="dxa"/>
          </w:tcPr>
          <w:p w14:paraId="4B805F98">
            <w:pPr>
              <w:bidi w:val="0"/>
              <w:rPr>
                <w:rFonts w:hint="default"/>
                <w:vertAlign w:val="baseline"/>
                <w:lang w:val="en-US" w:eastAsia="zh-CN"/>
              </w:rPr>
            </w:pPr>
            <w:r>
              <w:rPr>
                <w:rFonts w:hint="eastAsia"/>
                <w:vertAlign w:val="baseline"/>
                <w:lang w:val="en-US" w:eastAsia="zh-CN"/>
              </w:rPr>
              <w:t>蓄电池分析</w:t>
            </w:r>
          </w:p>
        </w:tc>
        <w:tc>
          <w:tcPr>
            <w:tcW w:w="5864" w:type="dxa"/>
          </w:tcPr>
          <w:p w14:paraId="07AD6D21">
            <w:pPr>
              <w:bidi w:val="0"/>
              <w:rPr>
                <w:rFonts w:hint="default"/>
                <w:vertAlign w:val="baseline"/>
                <w:lang w:val="en-US" w:eastAsia="zh-CN"/>
              </w:rPr>
            </w:pPr>
            <w:r>
              <w:rPr>
                <w:rFonts w:hint="eastAsia"/>
                <w:highlight w:val="yellow"/>
                <w:vertAlign w:val="baseline"/>
                <w:lang w:val="en-US" w:eastAsia="zh-CN"/>
              </w:rPr>
              <w:t>展示蓄电池放电分析+链接</w:t>
            </w:r>
            <w:r>
              <w:rPr>
                <w:rFonts w:hint="eastAsia"/>
                <w:vertAlign w:val="baseline"/>
                <w:lang w:val="en-US" w:eastAsia="zh-CN"/>
              </w:rPr>
              <w:t>，跳转到报表-遥测量区县报表，展示该站蓄电池（铅酸电池/锂电池）电池组总电压（007302/0068301）即放电曲线，如果超过5个测点，随意放其中任何5个</w:t>
            </w:r>
            <w:ins w:id="86" w:author="xiezhuhua" w:date="2025-06-20T09:54:08Z">
              <w:r>
                <w:rPr>
                  <w:rFonts w:hint="eastAsia"/>
                  <w:vertAlign w:val="baseline"/>
                  <w:lang w:val="en-US" w:eastAsia="zh-CN"/>
                </w:rPr>
                <w:t>，</w:t>
              </w:r>
            </w:ins>
            <w:ins w:id="87" w:author="xiezhuhua" w:date="2025-06-20T09:54:10Z">
              <w:r>
                <w:rPr>
                  <w:rFonts w:hint="eastAsia"/>
                  <w:vertAlign w:val="baseline"/>
                  <w:lang w:val="en-US" w:eastAsia="zh-CN"/>
                </w:rPr>
                <w:t>默认</w:t>
              </w:r>
            </w:ins>
            <w:ins w:id="88" w:author="xiezhuhua" w:date="2025-06-20T09:54:11Z">
              <w:r>
                <w:rPr>
                  <w:rFonts w:hint="eastAsia"/>
                  <w:vertAlign w:val="baseline"/>
                  <w:lang w:val="en-US" w:eastAsia="zh-CN"/>
                </w:rPr>
                <w:t>展示</w:t>
              </w:r>
            </w:ins>
            <w:ins w:id="89" w:author="xiezhuhua" w:date="2025-06-20T09:54:16Z">
              <w:r>
                <w:rPr>
                  <w:rFonts w:hint="eastAsia"/>
                  <w:vertAlign w:val="baseline"/>
                  <w:lang w:val="en-US" w:eastAsia="zh-CN"/>
                </w:rPr>
                <w:t>最近</w:t>
              </w:r>
            </w:ins>
            <w:ins w:id="90" w:author="xiezhuhua" w:date="2025-06-20T09:54:17Z">
              <w:r>
                <w:rPr>
                  <w:rFonts w:hint="eastAsia"/>
                  <w:vertAlign w:val="baseline"/>
                  <w:lang w:val="en-US" w:eastAsia="zh-CN"/>
                </w:rPr>
                <w:t>一天</w:t>
              </w:r>
            </w:ins>
            <w:ins w:id="91" w:author="xiezhuhua" w:date="2025-06-20T09:54:19Z">
              <w:r>
                <w:rPr>
                  <w:rFonts w:hint="eastAsia"/>
                  <w:vertAlign w:val="baseline"/>
                  <w:lang w:val="en-US" w:eastAsia="zh-CN"/>
                </w:rPr>
                <w:t>的</w:t>
              </w:r>
            </w:ins>
            <w:ins w:id="92" w:author="xiezhuhua" w:date="2025-06-20T09:54:20Z">
              <w:r>
                <w:rPr>
                  <w:rFonts w:hint="eastAsia"/>
                  <w:vertAlign w:val="baseline"/>
                  <w:lang w:val="en-US" w:eastAsia="zh-CN"/>
                </w:rPr>
                <w:t>数据</w:t>
              </w:r>
            </w:ins>
          </w:p>
          <w:p w14:paraId="69979EC1">
            <w:pPr>
              <w:bidi w:val="0"/>
              <w:rPr>
                <w:rFonts w:hint="default"/>
                <w:vertAlign w:val="baseline"/>
                <w:lang w:val="en-US" w:eastAsia="zh-CN"/>
              </w:rPr>
            </w:pPr>
            <w:r>
              <w:rPr>
                <w:rFonts w:hint="eastAsia"/>
                <w:vertAlign w:val="baseline"/>
                <w:lang w:val="en-US" w:eastAsia="zh-CN"/>
              </w:rPr>
              <w:t>展示蓄电池续航分析+链接，点击跳转到</w:t>
            </w:r>
            <w:del w:id="93" w:author="xiezhuhua" w:date="2025-06-20T10:00:32Z">
              <w:r>
                <w:rPr>
                  <w:rFonts w:hint="default"/>
                  <w:vertAlign w:val="baseline"/>
                  <w:lang w:val="en-US" w:eastAsia="zh-CN"/>
                </w:rPr>
                <w:delText>蓄电池续航分析</w:delText>
              </w:r>
            </w:del>
            <w:ins w:id="94" w:author="xiezhuhua" w:date="2025-06-20T10:00:33Z">
              <w:r>
                <w:rPr>
                  <w:rFonts w:hint="eastAsia"/>
                  <w:vertAlign w:val="baseline"/>
                  <w:lang w:val="en-US" w:eastAsia="zh-CN"/>
                </w:rPr>
                <w:t>续航历史</w:t>
              </w:r>
            </w:ins>
            <w:ins w:id="95" w:author="xiezhuhua" w:date="2025-06-20T10:00:34Z">
              <w:r>
                <w:rPr>
                  <w:rFonts w:hint="eastAsia"/>
                  <w:vertAlign w:val="baseline"/>
                  <w:lang w:val="en-US" w:eastAsia="zh-CN"/>
                </w:rPr>
                <w:t>计算</w:t>
              </w:r>
            </w:ins>
            <w:ins w:id="96" w:author="xiezhuhua" w:date="2025-06-20T10:00:36Z">
              <w:r>
                <w:rPr>
                  <w:rFonts w:hint="eastAsia"/>
                  <w:vertAlign w:val="baseline"/>
                  <w:lang w:val="en-US" w:eastAsia="zh-CN"/>
                </w:rPr>
                <w:t>详情</w:t>
              </w:r>
            </w:ins>
            <w:ins w:id="97" w:author="xiezhuhua" w:date="2025-06-20T10:00:37Z">
              <w:r>
                <w:rPr>
                  <w:rFonts w:hint="eastAsia"/>
                  <w:vertAlign w:val="baseline"/>
                  <w:lang w:val="en-US" w:eastAsia="zh-CN"/>
                </w:rPr>
                <w:t>表</w:t>
              </w:r>
            </w:ins>
            <w:r>
              <w:rPr>
                <w:rFonts w:hint="eastAsia"/>
                <w:vertAlign w:val="baseline"/>
                <w:lang w:val="en-US" w:eastAsia="zh-CN"/>
              </w:rPr>
              <w:t>，过滤出对应站点下所有机房的续航时长</w:t>
            </w:r>
          </w:p>
        </w:tc>
      </w:tr>
      <w:tr w14:paraId="1B4B92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8" w:type="dxa"/>
          </w:tcPr>
          <w:p w14:paraId="67AD565A">
            <w:pPr>
              <w:bidi w:val="0"/>
              <w:rPr>
                <w:rFonts w:hint="default"/>
                <w:vertAlign w:val="baseline"/>
                <w:lang w:val="en-US" w:eastAsia="zh-CN"/>
              </w:rPr>
            </w:pPr>
            <w:r>
              <w:rPr>
                <w:rFonts w:hint="eastAsia"/>
                <w:vertAlign w:val="baseline"/>
                <w:lang w:val="en-US" w:eastAsia="zh-CN"/>
              </w:rPr>
              <w:t>机房健康度分析</w:t>
            </w:r>
          </w:p>
        </w:tc>
        <w:tc>
          <w:tcPr>
            <w:tcW w:w="5864" w:type="dxa"/>
          </w:tcPr>
          <w:p w14:paraId="1A31CB7B">
            <w:pPr>
              <w:bidi w:val="0"/>
              <w:rPr>
                <w:rFonts w:hint="default"/>
                <w:vertAlign w:val="baseline"/>
                <w:lang w:val="en-US" w:eastAsia="zh-CN"/>
              </w:rPr>
            </w:pPr>
            <w:r>
              <w:rPr>
                <w:rFonts w:hint="eastAsia"/>
                <w:highlight w:val="yellow"/>
                <w:vertAlign w:val="baseline"/>
                <w:lang w:val="en-US" w:eastAsia="zh-CN"/>
              </w:rPr>
              <w:t>展示机房健康度分析+链接</w:t>
            </w:r>
            <w:r>
              <w:rPr>
                <w:rFonts w:hint="eastAsia"/>
                <w:vertAlign w:val="baseline"/>
                <w:lang w:val="en-US" w:eastAsia="zh-CN"/>
              </w:rPr>
              <w:t>，点击跳转到机房健康度体检报告，过滤出对应站点的机房健康度</w:t>
            </w:r>
          </w:p>
        </w:tc>
      </w:tr>
      <w:tr w14:paraId="174DA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58" w:type="dxa"/>
          </w:tcPr>
          <w:p w14:paraId="44A2BB42">
            <w:pPr>
              <w:bidi w:val="0"/>
              <w:rPr>
                <w:rFonts w:hint="default"/>
                <w:vertAlign w:val="baseline"/>
                <w:lang w:val="en-US" w:eastAsia="zh-CN"/>
              </w:rPr>
            </w:pPr>
            <w:r>
              <w:rPr>
                <w:rFonts w:hint="eastAsia"/>
                <w:vertAlign w:val="baseline"/>
                <w:lang w:val="en-US" w:eastAsia="zh-CN"/>
              </w:rPr>
              <w:t>能耗</w:t>
            </w:r>
          </w:p>
        </w:tc>
        <w:tc>
          <w:tcPr>
            <w:tcW w:w="5864" w:type="dxa"/>
          </w:tcPr>
          <w:p w14:paraId="3F20ED3B">
            <w:pPr>
              <w:bidi w:val="0"/>
              <w:rPr>
                <w:rFonts w:hint="default"/>
                <w:vertAlign w:val="baseline"/>
                <w:lang w:val="en-US" w:eastAsia="zh-CN"/>
              </w:rPr>
            </w:pPr>
            <w:r>
              <w:rPr>
                <w:rFonts w:hint="eastAsia"/>
                <w:highlight w:val="yellow"/>
                <w:vertAlign w:val="baseline"/>
                <w:lang w:val="en-US" w:eastAsia="zh-CN"/>
              </w:rPr>
              <w:t>展示能耗+链接</w:t>
            </w:r>
            <w:r>
              <w:rPr>
                <w:rFonts w:hint="eastAsia"/>
                <w:vertAlign w:val="baseline"/>
                <w:lang w:val="en-US" w:eastAsia="zh-CN"/>
              </w:rPr>
              <w:t>，点击跳转到能耗-能耗报表-站点能耗报表，过滤出对应站点的最近一月能耗数据</w:t>
            </w:r>
          </w:p>
        </w:tc>
      </w:tr>
    </w:tbl>
    <w:p w14:paraId="76B8D4D1">
      <w:pPr>
        <w:bidi w:val="0"/>
        <w:rPr>
          <w:rFonts w:hint="default"/>
          <w:lang w:val="en-US" w:eastAsia="zh-CN"/>
        </w:rPr>
      </w:pPr>
    </w:p>
    <w:p w14:paraId="1117BE5D">
      <w:pPr>
        <w:numPr>
          <w:ilvl w:val="0"/>
          <w:numId w:val="1"/>
        </w:numPr>
        <w:bidi w:val="0"/>
        <w:ind w:left="0" w:leftChars="0" w:firstLine="0" w:firstLineChars="0"/>
        <w:rPr>
          <w:rFonts w:hint="eastAsia"/>
          <w:highlight w:val="yellow"/>
          <w:lang w:val="en-US" w:eastAsia="zh-CN"/>
        </w:rPr>
      </w:pPr>
      <w:r>
        <w:rPr>
          <w:rFonts w:hint="eastAsia"/>
          <w:highlight w:val="yellow"/>
          <w:lang w:val="en-US" w:eastAsia="zh-CN"/>
        </w:rPr>
        <w:t>告警-视图优化</w:t>
      </w:r>
    </w:p>
    <w:p w14:paraId="2B846B3B">
      <w:pPr>
        <w:numPr>
          <w:ilvl w:val="0"/>
          <w:numId w:val="0"/>
        </w:numPr>
        <w:bidi w:val="0"/>
        <w:ind w:leftChars="0"/>
        <w:rPr>
          <w:rFonts w:hint="default"/>
          <w:highlight w:val="yellow"/>
          <w:lang w:val="en-US" w:eastAsia="zh-CN"/>
        </w:rPr>
      </w:pPr>
      <w:r>
        <w:rPr>
          <w:rFonts w:hint="eastAsia"/>
          <w:highlight w:val="yellow"/>
          <w:lang w:val="en-US" w:eastAsia="zh-CN"/>
        </w:rPr>
        <w:t>默认显示字段如下红框+绿框</w:t>
      </w:r>
      <w:ins w:id="98" w:author="xiezhuhua" w:date="2025-06-20T10:14:18Z">
        <w:r>
          <w:rPr>
            <w:rFonts w:hint="eastAsia"/>
            <w:highlight w:val="yellow"/>
            <w:lang w:val="en-US" w:eastAsia="zh-CN"/>
          </w:rPr>
          <w:t>，</w:t>
        </w:r>
      </w:ins>
      <w:ins w:id="99" w:author="xiezhuhua" w:date="2025-06-20T10:14:19Z">
        <w:r>
          <w:rPr>
            <w:rFonts w:hint="eastAsia"/>
            <w:highlight w:val="yellow"/>
            <w:lang w:val="en-US" w:eastAsia="zh-CN"/>
          </w:rPr>
          <w:t>全网</w:t>
        </w:r>
      </w:ins>
      <w:ins w:id="100" w:author="xiezhuhua" w:date="2025-06-20T10:14:22Z">
        <w:r>
          <w:rPr>
            <w:rFonts w:hint="eastAsia"/>
            <w:highlight w:val="yellow"/>
            <w:lang w:val="en-US" w:eastAsia="zh-CN"/>
          </w:rPr>
          <w:t>用户</w:t>
        </w:r>
      </w:ins>
      <w:ins w:id="101" w:author="xiezhuhua" w:date="2025-06-20T10:14:25Z">
        <w:r>
          <w:rPr>
            <w:rFonts w:hint="eastAsia"/>
            <w:highlight w:val="yellow"/>
            <w:lang w:val="en-US" w:eastAsia="zh-CN"/>
          </w:rPr>
          <w:t>全部</w:t>
        </w:r>
      </w:ins>
      <w:ins w:id="102" w:author="xiezhuhua" w:date="2025-06-20T10:14:29Z">
        <w:r>
          <w:rPr>
            <w:rFonts w:hint="eastAsia"/>
            <w:highlight w:val="yellow"/>
            <w:lang w:val="en-US" w:eastAsia="zh-CN"/>
          </w:rPr>
          <w:t>重置</w:t>
        </w:r>
      </w:ins>
      <w:ins w:id="103" w:author="xiezhuhua" w:date="2025-06-20T10:14:31Z">
        <w:r>
          <w:rPr>
            <w:rFonts w:hint="eastAsia"/>
            <w:highlight w:val="yellow"/>
            <w:lang w:val="en-US" w:eastAsia="zh-CN"/>
          </w:rPr>
          <w:t>成</w:t>
        </w:r>
      </w:ins>
      <w:ins w:id="104" w:author="xiezhuhua" w:date="2025-06-20T10:14:33Z">
        <w:r>
          <w:rPr>
            <w:rFonts w:hint="eastAsia"/>
            <w:highlight w:val="yellow"/>
            <w:lang w:val="en-US" w:eastAsia="zh-CN"/>
          </w:rPr>
          <w:t>一下</w:t>
        </w:r>
      </w:ins>
      <w:ins w:id="105" w:author="xiezhuhua" w:date="2025-06-20T10:14:36Z">
        <w:r>
          <w:rPr>
            <w:rFonts w:hint="eastAsia"/>
            <w:highlight w:val="yellow"/>
            <w:lang w:val="en-US" w:eastAsia="zh-CN"/>
          </w:rPr>
          <w:t>框住</w:t>
        </w:r>
      </w:ins>
      <w:ins w:id="106" w:author="xiezhuhua" w:date="2025-06-20T10:14:37Z">
        <w:r>
          <w:rPr>
            <w:rFonts w:hint="eastAsia"/>
            <w:highlight w:val="yellow"/>
            <w:lang w:val="en-US" w:eastAsia="zh-CN"/>
          </w:rPr>
          <w:t>字段</w:t>
        </w:r>
      </w:ins>
      <w:ins w:id="107" w:author="xiezhuhua" w:date="2025-06-20T10:14:38Z">
        <w:r>
          <w:rPr>
            <w:rFonts w:hint="eastAsia"/>
            <w:highlight w:val="yellow"/>
            <w:lang w:val="en-US" w:eastAsia="zh-CN"/>
          </w:rPr>
          <w:t>，</w:t>
        </w:r>
      </w:ins>
      <w:ins w:id="108" w:author="xiezhuhua" w:date="2025-06-20T10:14:39Z">
        <w:r>
          <w:rPr>
            <w:rFonts w:hint="eastAsia"/>
            <w:highlight w:val="yellow"/>
            <w:lang w:val="en-US" w:eastAsia="zh-CN"/>
          </w:rPr>
          <w:t>后面</w:t>
        </w:r>
      </w:ins>
      <w:ins w:id="109" w:author="xiezhuhua" w:date="2025-06-20T10:14:40Z">
        <w:r>
          <w:rPr>
            <w:rFonts w:hint="eastAsia"/>
            <w:highlight w:val="yellow"/>
            <w:lang w:val="en-US" w:eastAsia="zh-CN"/>
          </w:rPr>
          <w:t>再</w:t>
        </w:r>
      </w:ins>
      <w:ins w:id="110" w:author="xiezhuhua" w:date="2025-06-20T10:14:41Z">
        <w:r>
          <w:rPr>
            <w:rFonts w:hint="eastAsia"/>
            <w:highlight w:val="yellow"/>
            <w:lang w:val="en-US" w:eastAsia="zh-CN"/>
          </w:rPr>
          <w:t>按</w:t>
        </w:r>
      </w:ins>
      <w:ins w:id="111" w:author="xiezhuhua" w:date="2025-06-20T10:15:02Z">
        <w:r>
          <w:rPr>
            <w:rFonts w:hint="eastAsia"/>
            <w:highlight w:val="yellow"/>
            <w:lang w:val="en-US" w:eastAsia="zh-CN"/>
          </w:rPr>
          <w:t>用户</w:t>
        </w:r>
      </w:ins>
      <w:ins w:id="112" w:author="xiezhuhua" w:date="2025-06-20T10:15:03Z">
        <w:r>
          <w:rPr>
            <w:rFonts w:hint="eastAsia"/>
            <w:highlight w:val="yellow"/>
            <w:lang w:val="en-US" w:eastAsia="zh-CN"/>
          </w:rPr>
          <w:t>自定义</w:t>
        </w:r>
      </w:ins>
      <w:ins w:id="113" w:author="xiezhuhua" w:date="2025-06-20T10:15:05Z">
        <w:r>
          <w:rPr>
            <w:rFonts w:hint="eastAsia"/>
            <w:highlight w:val="yellow"/>
            <w:lang w:val="en-US" w:eastAsia="zh-CN"/>
          </w:rPr>
          <w:t>设置</w:t>
        </w:r>
      </w:ins>
      <w:bookmarkStart w:id="1" w:name="_GoBack"/>
      <w:bookmarkEnd w:id="1"/>
    </w:p>
    <w:p w14:paraId="1025D78B">
      <w:pPr>
        <w:numPr>
          <w:ilvl w:val="0"/>
          <w:numId w:val="0"/>
        </w:numPr>
        <w:bidi w:val="0"/>
        <w:ind w:leftChars="0"/>
        <w:rPr>
          <w:ins w:id="114" w:author="xiezhuhua" w:date="2025-07-08T15:19:09Z"/>
          <w:rFonts w:hint="default"/>
          <w:lang w:val="en-US" w:eastAsia="zh-CN"/>
        </w:rPr>
      </w:pPr>
      <w:r>
        <w:rPr>
          <w:rFonts w:hint="default"/>
          <w:lang w:val="en-US" w:eastAsia="zh-CN"/>
        </w:rPr>
        <w:drawing>
          <wp:inline distT="0" distB="0" distL="114300" distR="114300">
            <wp:extent cx="5264150" cy="2683510"/>
            <wp:effectExtent l="0" t="0" r="6350" b="8890"/>
            <wp:docPr id="8" name="图片 8" descr="66201738c5e6656ad5402be7e2a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66201738c5e6656ad5402be7e2a7865"/>
                    <pic:cNvPicPr>
                      <a:picLocks noChangeAspect="1"/>
                    </pic:cNvPicPr>
                  </pic:nvPicPr>
                  <pic:blipFill>
                    <a:blip r:embed="rId14"/>
                    <a:stretch>
                      <a:fillRect/>
                    </a:stretch>
                  </pic:blipFill>
                  <pic:spPr>
                    <a:xfrm>
                      <a:off x="0" y="0"/>
                      <a:ext cx="5264150" cy="2683510"/>
                    </a:xfrm>
                    <a:prstGeom prst="rect">
                      <a:avLst/>
                    </a:prstGeom>
                  </pic:spPr>
                </pic:pic>
              </a:graphicData>
            </a:graphic>
          </wp:inline>
        </w:drawing>
      </w:r>
    </w:p>
    <w:p w14:paraId="03600C15">
      <w:pPr>
        <w:numPr>
          <w:ilvl w:val="0"/>
          <w:numId w:val="0"/>
        </w:numPr>
        <w:bidi w:val="0"/>
        <w:ind w:leftChars="0"/>
        <w:rPr>
          <w:ins w:id="115" w:author="xiezhuhua" w:date="2025-07-08T15:19:40Z"/>
          <w:rFonts w:hint="eastAsia"/>
          <w:lang w:val="en-US" w:eastAsia="zh-CN"/>
        </w:rPr>
      </w:pPr>
      <w:ins w:id="116" w:author="xiezhuhua" w:date="2025-07-08T15:19:11Z">
        <w:r>
          <w:rPr>
            <w:rFonts w:hint="eastAsia"/>
            <w:lang w:val="en-US" w:eastAsia="zh-CN"/>
          </w:rPr>
          <w:t>优化</w:t>
        </w:r>
      </w:ins>
      <w:ins w:id="117" w:author="xiezhuhua" w:date="2025-07-08T15:19:12Z">
        <w:r>
          <w:rPr>
            <w:rFonts w:hint="eastAsia"/>
            <w:lang w:val="en-US" w:eastAsia="zh-CN"/>
          </w:rPr>
          <w:t>0</w:t>
        </w:r>
      </w:ins>
      <w:ins w:id="118" w:author="xiezhuhua" w:date="2025-07-08T15:19:13Z">
        <w:r>
          <w:rPr>
            <w:rFonts w:hint="eastAsia"/>
            <w:lang w:val="en-US" w:eastAsia="zh-CN"/>
          </w:rPr>
          <w:t>708</w:t>
        </w:r>
      </w:ins>
      <w:ins w:id="119" w:author="xiezhuhua" w:date="2025-07-08T15:19:14Z">
        <w:r>
          <w:rPr>
            <w:rFonts w:hint="eastAsia"/>
            <w:lang w:val="en-US" w:eastAsia="zh-CN"/>
          </w:rPr>
          <w:t>：</w:t>
        </w:r>
      </w:ins>
    </w:p>
    <w:p w14:paraId="196CA15E">
      <w:pPr>
        <w:numPr>
          <w:ilvl w:val="0"/>
          <w:numId w:val="0"/>
        </w:numPr>
        <w:bidi w:val="0"/>
        <w:ind w:leftChars="0"/>
        <w:rPr>
          <w:ins w:id="120" w:author="xiezhuhua" w:date="2025-07-08T15:19:51Z"/>
          <w:rFonts w:hint="default"/>
          <w:lang w:val="en-US" w:eastAsia="zh-CN"/>
        </w:rPr>
      </w:pPr>
      <w:ins w:id="121" w:author="xiezhuhua" w:date="2025-07-08T15:19:50Z">
        <w:r>
          <w:rPr>
            <w:rFonts w:hint="eastAsia"/>
            <w:lang w:val="en-US" w:eastAsia="zh-CN"/>
          </w:rPr>
          <w:t>1、</w:t>
        </w:r>
      </w:ins>
      <w:ins w:id="122" w:author="xiezhuhua" w:date="2025-07-08T16:55:15Z">
        <w:r>
          <w:rPr>
            <w:rFonts w:hint="eastAsia"/>
            <w:lang w:val="en-US" w:eastAsia="zh-CN"/>
          </w:rPr>
          <w:t>资源</w:t>
        </w:r>
      </w:ins>
      <w:ins w:id="123" w:author="xiezhuhua" w:date="2025-07-08T16:55:16Z">
        <w:r>
          <w:rPr>
            <w:rFonts w:hint="eastAsia"/>
            <w:lang w:val="en-US" w:eastAsia="zh-CN"/>
          </w:rPr>
          <w:t>设备</w:t>
        </w:r>
      </w:ins>
      <w:ins w:id="124" w:author="xiezhuhua" w:date="2025-07-08T16:55:17Z">
        <w:r>
          <w:rPr>
            <w:rFonts w:hint="eastAsia"/>
            <w:lang w:val="en-US" w:eastAsia="zh-CN"/>
          </w:rPr>
          <w:t>F</w:t>
        </w:r>
      </w:ins>
      <w:ins w:id="125" w:author="xiezhuhua" w:date="2025-07-08T15:20:35Z">
        <w:r>
          <w:rPr>
            <w:rFonts w:hint="eastAsia"/>
            <w:lang w:val="en-US" w:eastAsia="zh-CN"/>
          </w:rPr>
          <w:t>SU</w:t>
        </w:r>
      </w:ins>
      <w:ins w:id="126" w:author="xiezhuhua" w:date="2025-07-08T15:20:25Z">
        <w:r>
          <w:rPr>
            <w:rFonts w:hint="eastAsia"/>
            <w:lang w:val="en-US" w:eastAsia="zh-CN"/>
          </w:rPr>
          <w:t>的话</w:t>
        </w:r>
      </w:ins>
      <w:ins w:id="127" w:author="xiezhuhua" w:date="2025-07-08T16:39:35Z">
        <w:r>
          <w:rPr>
            <w:rFonts w:hint="eastAsia"/>
            <w:lang w:val="en-US" w:eastAsia="zh-CN"/>
          </w:rPr>
          <w:t>从</w:t>
        </w:r>
      </w:ins>
      <w:ins w:id="128" w:author="xiezhuhua" w:date="2025-07-08T16:40:03Z">
        <w:r>
          <w:rPr>
            <w:rFonts w:hint="eastAsia"/>
            <w:lang w:val="en-US" w:eastAsia="zh-CN"/>
          </w:rPr>
          <w:t>综合</w:t>
        </w:r>
      </w:ins>
      <w:ins w:id="129" w:author="xiezhuhua" w:date="2025-07-08T16:40:05Z">
        <w:r>
          <w:rPr>
            <w:rFonts w:hint="eastAsia"/>
            <w:lang w:val="en-US" w:eastAsia="zh-CN"/>
          </w:rPr>
          <w:t>监控</w:t>
        </w:r>
      </w:ins>
      <w:ins w:id="130" w:author="xiezhuhua" w:date="2025-07-08T16:40:10Z">
        <w:r>
          <w:rPr>
            <w:rFonts w:hint="eastAsia"/>
            <w:lang w:val="en-US" w:eastAsia="zh-CN"/>
          </w:rPr>
          <w:t>设备类型</w:t>
        </w:r>
      </w:ins>
      <w:ins w:id="131" w:author="xiezhuhua" w:date="2025-07-08T16:40:11Z">
        <w:r>
          <w:rPr>
            <w:rFonts w:hint="eastAsia"/>
            <w:lang w:val="en-US" w:eastAsia="zh-CN"/>
          </w:rPr>
          <w:t>里</w:t>
        </w:r>
      </w:ins>
      <w:ins w:id="132" w:author="xiezhuhua" w:date="2025-07-08T16:40:14Z">
        <w:r>
          <w:rPr>
            <w:rFonts w:hint="eastAsia"/>
            <w:lang w:val="en-US" w:eastAsia="zh-CN"/>
          </w:rPr>
          <w:t>找</w:t>
        </w:r>
      </w:ins>
      <w:ins w:id="133" w:author="xiezhuhua" w:date="2025-07-08T15:20:25Z">
        <w:r>
          <w:rPr>
            <w:rFonts w:hint="eastAsia"/>
            <w:lang w:val="en-US" w:eastAsia="zh-CN"/>
          </w:rPr>
          <w:t>，</w:t>
        </w:r>
      </w:ins>
      <w:ins w:id="134" w:author="xiezhuhua" w:date="2025-07-08T16:40:55Z">
        <w:r>
          <w:rPr>
            <w:rFonts w:hint="eastAsia"/>
            <w:lang w:val="en-US" w:eastAsia="zh-CN"/>
          </w:rPr>
          <w:t>现在</w:t>
        </w:r>
      </w:ins>
      <w:ins w:id="135" w:author="xiezhuhua" w:date="2025-07-08T16:40:57Z">
        <w:r>
          <w:rPr>
            <w:rFonts w:hint="eastAsia"/>
            <w:lang w:val="en-US" w:eastAsia="zh-CN"/>
          </w:rPr>
          <w:t>综资</w:t>
        </w:r>
      </w:ins>
      <w:ins w:id="136" w:author="xiezhuhua" w:date="2025-07-08T16:40:58Z">
        <w:r>
          <w:rPr>
            <w:rFonts w:hint="eastAsia"/>
            <w:lang w:val="en-US" w:eastAsia="zh-CN"/>
          </w:rPr>
          <w:t>里</w:t>
        </w:r>
      </w:ins>
      <w:ins w:id="137" w:author="xiezhuhua" w:date="2025-07-08T16:41:01Z">
        <w:r>
          <w:rPr>
            <w:rFonts w:hint="eastAsia"/>
            <w:lang w:val="en-US" w:eastAsia="zh-CN"/>
          </w:rPr>
          <w:t>点</w:t>
        </w:r>
      </w:ins>
      <w:ins w:id="138" w:author="xiezhuhua" w:date="2025-07-08T16:41:02Z">
        <w:r>
          <w:rPr>
            <w:rFonts w:hint="eastAsia"/>
            <w:lang w:val="en-US" w:eastAsia="zh-CN"/>
          </w:rPr>
          <w:t>FSU</w:t>
        </w:r>
      </w:ins>
      <w:ins w:id="139" w:author="xiezhuhua" w:date="2025-07-08T16:41:04Z">
        <w:r>
          <w:rPr>
            <w:rFonts w:hint="eastAsia"/>
            <w:lang w:val="en-US" w:eastAsia="zh-CN"/>
          </w:rPr>
          <w:t>数据</w:t>
        </w:r>
      </w:ins>
      <w:ins w:id="140" w:author="xiezhuhua" w:date="2025-07-08T16:41:08Z">
        <w:r>
          <w:rPr>
            <w:rFonts w:hint="eastAsia"/>
            <w:lang w:val="en-US" w:eastAsia="zh-CN"/>
          </w:rPr>
          <w:t>和</w:t>
        </w:r>
      </w:ins>
      <w:ins w:id="141" w:author="xiezhuhua" w:date="2025-07-08T16:41:10Z">
        <w:r>
          <w:rPr>
            <w:rFonts w:hint="eastAsia"/>
            <w:lang w:val="en-US" w:eastAsia="zh-CN"/>
          </w:rPr>
          <w:t>动环F</w:t>
        </w:r>
      </w:ins>
      <w:ins w:id="142" w:author="xiezhuhua" w:date="2025-07-08T16:41:11Z">
        <w:r>
          <w:rPr>
            <w:rFonts w:hint="eastAsia"/>
            <w:lang w:val="en-US" w:eastAsia="zh-CN"/>
          </w:rPr>
          <w:t>SU</w:t>
        </w:r>
      </w:ins>
      <w:ins w:id="143" w:author="xiezhuhua" w:date="2025-07-08T16:41:12Z">
        <w:r>
          <w:rPr>
            <w:rFonts w:hint="eastAsia"/>
            <w:lang w:val="en-US" w:eastAsia="zh-CN"/>
          </w:rPr>
          <w:t>一样</w:t>
        </w:r>
      </w:ins>
      <w:ins w:id="144" w:author="xiezhuhua" w:date="2025-07-08T16:55:27Z">
        <w:r>
          <w:rPr>
            <w:rFonts w:hint="eastAsia"/>
            <w:lang w:val="en-US" w:eastAsia="zh-CN"/>
          </w:rPr>
          <w:t>有问题</w:t>
        </w:r>
      </w:ins>
      <w:ins w:id="145" w:author="xiezhuhua" w:date="2025-07-08T16:43:18Z">
        <w:r>
          <w:rPr>
            <w:rFonts w:hint="eastAsia"/>
            <w:lang w:val="en-US" w:eastAsia="zh-CN"/>
          </w:rPr>
          <w:t>，</w:t>
        </w:r>
      </w:ins>
      <w:ins w:id="146" w:author="xiezhuhua" w:date="2025-07-08T16:43:20Z">
        <w:r>
          <w:rPr>
            <w:rFonts w:hint="eastAsia"/>
            <w:lang w:val="en-US" w:eastAsia="zh-CN"/>
          </w:rPr>
          <w:t>点击</w:t>
        </w:r>
      </w:ins>
      <w:ins w:id="147" w:author="xiezhuhua" w:date="2025-07-08T16:43:26Z">
        <w:r>
          <w:rPr>
            <w:rFonts w:hint="eastAsia"/>
            <w:lang w:val="en-US" w:eastAsia="zh-CN"/>
          </w:rPr>
          <w:t>数字</w:t>
        </w:r>
      </w:ins>
      <w:ins w:id="148" w:author="xiezhuhua" w:date="2025-07-08T16:43:23Z">
        <w:r>
          <w:rPr>
            <w:rFonts w:hint="eastAsia"/>
            <w:lang w:val="en-US" w:eastAsia="zh-CN"/>
          </w:rPr>
          <w:t>跳转</w:t>
        </w:r>
      </w:ins>
      <w:ins w:id="149" w:author="xiezhuhua" w:date="2025-07-08T16:43:29Z">
        <w:r>
          <w:rPr>
            <w:rFonts w:hint="eastAsia"/>
            <w:lang w:val="en-US" w:eastAsia="zh-CN"/>
          </w:rPr>
          <w:t>到</w:t>
        </w:r>
      </w:ins>
      <w:ins w:id="150" w:author="xiezhuhua" w:date="2025-07-08T16:43:32Z">
        <w:r>
          <w:rPr>
            <w:rFonts w:hint="eastAsia"/>
            <w:lang w:val="en-US" w:eastAsia="zh-CN"/>
          </w:rPr>
          <w:t>超期</w:t>
        </w:r>
      </w:ins>
      <w:ins w:id="151" w:author="xiezhuhua" w:date="2025-07-08T16:43:34Z">
        <w:r>
          <w:rPr>
            <w:rFonts w:hint="eastAsia"/>
            <w:lang w:val="en-US" w:eastAsia="zh-CN"/>
          </w:rPr>
          <w:t>服役</w:t>
        </w:r>
      </w:ins>
      <w:ins w:id="152" w:author="xiezhuhua" w:date="2025-07-08T16:43:36Z">
        <w:r>
          <w:rPr>
            <w:rFonts w:hint="eastAsia"/>
            <w:lang w:val="en-US" w:eastAsia="zh-CN"/>
          </w:rPr>
          <w:t>综合</w:t>
        </w:r>
      </w:ins>
      <w:ins w:id="153" w:author="xiezhuhua" w:date="2025-07-08T16:43:37Z">
        <w:r>
          <w:rPr>
            <w:rFonts w:hint="eastAsia"/>
            <w:lang w:val="en-US" w:eastAsia="zh-CN"/>
          </w:rPr>
          <w:t>监控</w:t>
        </w:r>
      </w:ins>
      <w:ins w:id="154" w:author="xiezhuhua" w:date="2025-07-08T16:43:57Z">
        <w:r>
          <w:rPr>
            <w:rFonts w:hint="eastAsia"/>
            <w:lang w:val="en-US" w:eastAsia="zh-CN"/>
          </w:rPr>
          <w:t>的</w:t>
        </w:r>
      </w:ins>
      <w:ins w:id="155" w:author="xiezhuhua" w:date="2025-07-08T16:43:59Z">
        <w:r>
          <w:rPr>
            <w:rFonts w:hint="eastAsia"/>
            <w:lang w:val="en-US" w:eastAsia="zh-CN"/>
          </w:rPr>
          <w:t>设备</w:t>
        </w:r>
      </w:ins>
      <w:ins w:id="156" w:author="xiezhuhua" w:date="2025-07-08T16:44:00Z">
        <w:r>
          <w:rPr>
            <w:rFonts w:hint="eastAsia"/>
            <w:lang w:val="en-US" w:eastAsia="zh-CN"/>
          </w:rPr>
          <w:t>类型</w:t>
        </w:r>
      </w:ins>
      <w:ins w:id="157" w:author="xiezhuhua" w:date="2025-07-08T16:43:52Z">
        <w:r>
          <w:rPr>
            <w:rFonts w:hint="eastAsia"/>
            <w:lang w:val="en-US" w:eastAsia="zh-CN"/>
          </w:rPr>
          <w:t>，</w:t>
        </w:r>
      </w:ins>
      <w:ins w:id="158" w:author="xiezhuhua" w:date="2025-07-08T16:43:54Z">
        <w:r>
          <w:rPr>
            <w:rFonts w:hint="eastAsia"/>
            <w:lang w:val="en-US" w:eastAsia="zh-CN"/>
          </w:rPr>
          <w:t>正常</w:t>
        </w:r>
      </w:ins>
      <w:ins w:id="159" w:author="xiezhuhua" w:date="2025-07-08T16:44:03Z">
        <w:r>
          <w:rPr>
            <w:rFonts w:hint="eastAsia"/>
            <w:lang w:val="en-US" w:eastAsia="zh-CN"/>
          </w:rPr>
          <w:t>和</w:t>
        </w:r>
      </w:ins>
      <w:ins w:id="160" w:author="xiezhuhua" w:date="2025-07-08T16:44:04Z">
        <w:r>
          <w:rPr>
            <w:rFonts w:hint="eastAsia"/>
            <w:lang w:val="en-US" w:eastAsia="zh-CN"/>
          </w:rPr>
          <w:t>故障</w:t>
        </w:r>
      </w:ins>
      <w:ins w:id="161" w:author="xiezhuhua" w:date="2025-07-08T16:44:06Z">
        <w:r>
          <w:rPr>
            <w:rFonts w:hint="eastAsia"/>
            <w:lang w:val="en-US" w:eastAsia="zh-CN"/>
          </w:rPr>
          <w:t>字段</w:t>
        </w:r>
      </w:ins>
      <w:ins w:id="162" w:author="xiezhuhua" w:date="2025-07-08T16:44:07Z">
        <w:r>
          <w:rPr>
            <w:rFonts w:hint="eastAsia"/>
            <w:lang w:val="en-US" w:eastAsia="zh-CN"/>
          </w:rPr>
          <w:t>去掉</w:t>
        </w:r>
      </w:ins>
    </w:p>
    <w:p w14:paraId="13FE2B30">
      <w:pPr>
        <w:numPr>
          <w:ilvl w:val="0"/>
          <w:numId w:val="0"/>
        </w:numPr>
        <w:bidi w:val="0"/>
        <w:ind w:leftChars="0"/>
        <w:rPr>
          <w:ins w:id="163" w:author="xiezhuhua" w:date="2025-07-08T16:45:45Z"/>
          <w:rFonts w:hint="eastAsia"/>
          <w:lang w:val="en-US" w:eastAsia="zh-CN"/>
        </w:rPr>
      </w:pPr>
      <w:ins w:id="164" w:author="xiezhuhua" w:date="2025-07-08T15:19:51Z">
        <w:r>
          <w:rPr>
            <w:rFonts w:hint="eastAsia"/>
            <w:lang w:val="en-US" w:eastAsia="zh-CN"/>
          </w:rPr>
          <w:t>2、</w:t>
        </w:r>
      </w:ins>
      <w:ins w:id="165" w:author="xiezhuhua" w:date="2025-07-08T16:44:53Z">
        <w:r>
          <w:rPr>
            <w:rFonts w:hint="eastAsia"/>
            <w:lang w:val="en-US" w:eastAsia="zh-CN"/>
          </w:rPr>
          <w:t>总</w:t>
        </w:r>
      </w:ins>
      <w:ins w:id="166" w:author="xiezhuhua" w:date="2025-07-08T16:44:54Z">
        <w:r>
          <w:rPr>
            <w:rFonts w:hint="eastAsia"/>
            <w:lang w:val="en-US" w:eastAsia="zh-CN"/>
          </w:rPr>
          <w:t>设备</w:t>
        </w:r>
      </w:ins>
      <w:ins w:id="167" w:author="xiezhuhua" w:date="2025-07-08T16:44:55Z">
        <w:r>
          <w:rPr>
            <w:rFonts w:hint="eastAsia"/>
            <w:lang w:val="en-US" w:eastAsia="zh-CN"/>
          </w:rPr>
          <w:t>数</w:t>
        </w:r>
      </w:ins>
      <w:ins w:id="168" w:author="xiezhuhua" w:date="2025-07-08T16:44:56Z">
        <w:r>
          <w:rPr>
            <w:rFonts w:hint="eastAsia"/>
            <w:lang w:val="en-US" w:eastAsia="zh-CN"/>
          </w:rPr>
          <w:t>和</w:t>
        </w:r>
      </w:ins>
      <w:ins w:id="169" w:author="xiezhuhua" w:date="2025-07-08T16:44:58Z">
        <w:r>
          <w:rPr>
            <w:rFonts w:hint="eastAsia"/>
            <w:lang w:val="en-US" w:eastAsia="zh-CN"/>
          </w:rPr>
          <w:t>综资</w:t>
        </w:r>
      </w:ins>
      <w:ins w:id="170" w:author="xiezhuhua" w:date="2025-07-08T16:45:00Z">
        <w:r>
          <w:rPr>
            <w:rFonts w:hint="eastAsia"/>
            <w:lang w:val="en-US" w:eastAsia="zh-CN"/>
          </w:rPr>
          <w:t>与</w:t>
        </w:r>
      </w:ins>
      <w:ins w:id="171" w:author="xiezhuhua" w:date="2025-07-08T16:45:02Z">
        <w:r>
          <w:rPr>
            <w:rFonts w:hint="eastAsia"/>
            <w:lang w:val="en-US" w:eastAsia="zh-CN"/>
          </w:rPr>
          <w:t>动环</w:t>
        </w:r>
      </w:ins>
      <w:ins w:id="172" w:author="xiezhuhua" w:date="2025-07-08T16:45:03Z">
        <w:r>
          <w:rPr>
            <w:rFonts w:hint="eastAsia"/>
            <w:lang w:val="en-US" w:eastAsia="zh-CN"/>
          </w:rPr>
          <w:t>设备</w:t>
        </w:r>
      </w:ins>
      <w:ins w:id="173" w:author="xiezhuhua" w:date="2025-07-08T16:45:06Z">
        <w:r>
          <w:rPr>
            <w:rFonts w:hint="eastAsia"/>
            <w:lang w:val="en-US" w:eastAsia="zh-CN"/>
          </w:rPr>
          <w:t>分别</w:t>
        </w:r>
      </w:ins>
      <w:ins w:id="174" w:author="xiezhuhua" w:date="2025-07-08T16:45:08Z">
        <w:r>
          <w:rPr>
            <w:rFonts w:hint="eastAsia"/>
            <w:lang w:val="en-US" w:eastAsia="zh-CN"/>
          </w:rPr>
          <w:t>关联，</w:t>
        </w:r>
      </w:ins>
      <w:ins w:id="175" w:author="xiezhuhua" w:date="2025-07-08T16:45:11Z">
        <w:r>
          <w:rPr>
            <w:rFonts w:hint="eastAsia"/>
            <w:lang w:val="en-US" w:eastAsia="zh-CN"/>
          </w:rPr>
          <w:t>综资</w:t>
        </w:r>
      </w:ins>
      <w:ins w:id="176" w:author="xiezhuhua" w:date="2025-07-08T15:19:53Z">
        <w:r>
          <w:rPr>
            <w:rFonts w:hint="eastAsia"/>
            <w:lang w:val="en-US" w:eastAsia="zh-CN"/>
          </w:rPr>
          <w:t>点这个跳转</w:t>
        </w:r>
      </w:ins>
      <w:ins w:id="177" w:author="xiezhuhua" w:date="2025-07-08T16:45:17Z">
        <w:r>
          <w:rPr>
            <w:rFonts w:hint="eastAsia"/>
            <w:lang w:val="en-US" w:eastAsia="zh-CN"/>
          </w:rPr>
          <w:t>去</w:t>
        </w:r>
      </w:ins>
      <w:ins w:id="178" w:author="xiezhuhua" w:date="2025-07-08T16:45:18Z">
        <w:r>
          <w:rPr>
            <w:rFonts w:hint="eastAsia"/>
            <w:lang w:val="en-US" w:eastAsia="zh-CN"/>
          </w:rPr>
          <w:t>超期</w:t>
        </w:r>
      </w:ins>
      <w:ins w:id="179" w:author="xiezhuhua" w:date="2025-07-08T16:45:19Z">
        <w:r>
          <w:rPr>
            <w:rFonts w:hint="eastAsia"/>
            <w:lang w:val="en-US" w:eastAsia="zh-CN"/>
          </w:rPr>
          <w:t>服役</w:t>
        </w:r>
      </w:ins>
      <w:ins w:id="180" w:author="xiezhuhua" w:date="2025-07-08T15:19:53Z">
        <w:r>
          <w:rPr>
            <w:rFonts w:hint="eastAsia"/>
            <w:lang w:val="en-US" w:eastAsia="zh-CN"/>
          </w:rPr>
          <w:t>就是</w:t>
        </w:r>
      </w:ins>
      <w:ins w:id="181" w:author="xiezhuhua" w:date="2025-07-08T16:44:20Z">
        <w:r>
          <w:rPr>
            <w:rFonts w:hint="eastAsia"/>
            <w:lang w:val="en-US" w:eastAsia="zh-CN"/>
          </w:rPr>
          <w:t>过</w:t>
        </w:r>
      </w:ins>
      <w:ins w:id="182" w:author="xiezhuhua" w:date="2025-07-08T15:19:53Z">
        <w:r>
          <w:rPr>
            <w:rFonts w:hint="eastAsia"/>
            <w:lang w:val="en-US" w:eastAsia="zh-CN"/>
          </w:rPr>
          <w:t>滤出站点全部设备</w:t>
        </w:r>
      </w:ins>
    </w:p>
    <w:p w14:paraId="267915EA">
      <w:pPr>
        <w:numPr>
          <w:ilvl w:val="0"/>
          <w:numId w:val="0"/>
        </w:numPr>
        <w:bidi w:val="0"/>
        <w:ind w:leftChars="0"/>
        <w:rPr>
          <w:ins w:id="183" w:author="xiezhuhua" w:date="2025-07-08T16:45:22Z"/>
          <w:rFonts w:hint="default"/>
          <w:lang w:val="en-US" w:eastAsia="zh-CN"/>
        </w:rPr>
      </w:pPr>
      <w:ins w:id="184" w:author="xiezhuhua" w:date="2025-07-08T16:45:46Z">
        <w:r>
          <w:rPr>
            <w:rFonts w:hint="eastAsia"/>
            <w:lang w:val="en-US" w:eastAsia="zh-CN"/>
          </w:rPr>
          <w:t>3、</w:t>
        </w:r>
      </w:ins>
      <w:ins w:id="185" w:author="xiezhuhua" w:date="2025-07-08T16:45:48Z">
        <w:r>
          <w:rPr>
            <w:rFonts w:hint="eastAsia"/>
            <w:lang w:val="en-US" w:eastAsia="zh-CN"/>
          </w:rPr>
          <w:t>点</w:t>
        </w:r>
      </w:ins>
      <w:ins w:id="186" w:author="xiezhuhua" w:date="2025-07-08T16:45:53Z">
        <w:r>
          <w:rPr>
            <w:rFonts w:hint="eastAsia"/>
            <w:lang w:val="en-US" w:eastAsia="zh-CN"/>
          </w:rPr>
          <w:t>资源</w:t>
        </w:r>
      </w:ins>
      <w:ins w:id="187" w:author="xiezhuhua" w:date="2025-07-08T16:45:54Z">
        <w:r>
          <w:rPr>
            <w:rFonts w:hint="eastAsia"/>
            <w:lang w:val="en-US" w:eastAsia="zh-CN"/>
          </w:rPr>
          <w:t>设备</w:t>
        </w:r>
      </w:ins>
      <w:ins w:id="188" w:author="xiezhuhua" w:date="2025-07-08T16:45:55Z">
        <w:r>
          <w:rPr>
            <w:rFonts w:hint="eastAsia"/>
            <w:lang w:val="en-US" w:eastAsia="zh-CN"/>
          </w:rPr>
          <w:t>-</w:t>
        </w:r>
      </w:ins>
      <w:ins w:id="189" w:author="xiezhuhua" w:date="2025-07-08T16:45:56Z">
        <w:r>
          <w:rPr>
            <w:rFonts w:hint="eastAsia"/>
            <w:lang w:val="en-US" w:eastAsia="zh-CN"/>
          </w:rPr>
          <w:t>超期</w:t>
        </w:r>
      </w:ins>
      <w:ins w:id="190" w:author="xiezhuhua" w:date="2025-07-08T16:45:57Z">
        <w:r>
          <w:rPr>
            <w:rFonts w:hint="eastAsia"/>
            <w:lang w:val="en-US" w:eastAsia="zh-CN"/>
          </w:rPr>
          <w:t>服役</w:t>
        </w:r>
      </w:ins>
      <w:ins w:id="191" w:author="xiezhuhua" w:date="2025-07-08T16:46:00Z">
        <w:r>
          <w:rPr>
            <w:rFonts w:hint="eastAsia"/>
            <w:lang w:val="en-US" w:eastAsia="zh-CN"/>
          </w:rPr>
          <w:t>下</w:t>
        </w:r>
      </w:ins>
      <w:ins w:id="192" w:author="xiezhuhua" w:date="2025-07-08T16:46:04Z">
        <w:r>
          <w:rPr>
            <w:rFonts w:hint="eastAsia"/>
            <w:lang w:val="en-US" w:eastAsia="zh-CN"/>
          </w:rPr>
          <w:t>设备类型</w:t>
        </w:r>
      </w:ins>
      <w:ins w:id="193" w:author="xiezhuhua" w:date="2025-07-08T16:46:13Z">
        <w:r>
          <w:rPr>
            <w:rFonts w:hint="eastAsia"/>
            <w:lang w:val="en-US" w:eastAsia="zh-CN"/>
          </w:rPr>
          <w:t xml:space="preserve"> </w:t>
        </w:r>
      </w:ins>
      <w:ins w:id="194" w:author="xiezhuhua" w:date="2025-07-08T16:46:14Z">
        <w:r>
          <w:rPr>
            <w:rFonts w:hint="eastAsia"/>
            <w:lang w:val="en-US" w:eastAsia="zh-CN"/>
          </w:rPr>
          <w:t>-</w:t>
        </w:r>
      </w:ins>
      <w:ins w:id="195" w:author="xiezhuhua" w:date="2025-07-08T16:46:16Z">
        <w:r>
          <w:rPr>
            <w:rFonts w:hint="eastAsia"/>
            <w:lang w:val="en-US" w:eastAsia="zh-CN"/>
          </w:rPr>
          <w:t>更多</w:t>
        </w:r>
      </w:ins>
      <w:ins w:id="196" w:author="xiezhuhua" w:date="2025-07-08T16:46:17Z">
        <w:r>
          <w:rPr>
            <w:rFonts w:hint="eastAsia"/>
            <w:lang w:val="en-US" w:eastAsia="zh-CN"/>
          </w:rPr>
          <w:t>的</w:t>
        </w:r>
      </w:ins>
      <w:ins w:id="197" w:author="xiezhuhua" w:date="2025-07-08T16:46:18Z">
        <w:r>
          <w:rPr>
            <w:rFonts w:hint="eastAsia"/>
            <w:lang w:val="en-US" w:eastAsia="zh-CN"/>
          </w:rPr>
          <w:t>数据</w:t>
        </w:r>
      </w:ins>
      <w:ins w:id="198" w:author="xiezhuhua" w:date="2025-07-08T16:46:19Z">
        <w:r>
          <w:rPr>
            <w:rFonts w:hint="eastAsia"/>
            <w:lang w:val="en-US" w:eastAsia="zh-CN"/>
          </w:rPr>
          <w:t>也要</w:t>
        </w:r>
      </w:ins>
      <w:ins w:id="199" w:author="xiezhuhua" w:date="2025-07-08T16:46:20Z">
        <w:r>
          <w:rPr>
            <w:rFonts w:hint="eastAsia"/>
            <w:lang w:val="en-US" w:eastAsia="zh-CN"/>
          </w:rPr>
          <w:t>能</w:t>
        </w:r>
      </w:ins>
      <w:ins w:id="200" w:author="xiezhuhua" w:date="2025-07-08T16:46:22Z">
        <w:r>
          <w:rPr>
            <w:rFonts w:hint="eastAsia"/>
            <w:lang w:val="en-US" w:eastAsia="zh-CN"/>
          </w:rPr>
          <w:t>跳转</w:t>
        </w:r>
      </w:ins>
      <w:ins w:id="201" w:author="xiezhuhua" w:date="2025-07-08T16:46:24Z">
        <w:r>
          <w:rPr>
            <w:rFonts w:hint="eastAsia"/>
            <w:lang w:val="en-US" w:eastAsia="zh-CN"/>
          </w:rPr>
          <w:t>到超期</w:t>
        </w:r>
      </w:ins>
      <w:ins w:id="202" w:author="xiezhuhua" w:date="2025-07-08T16:46:25Z">
        <w:r>
          <w:rPr>
            <w:rFonts w:hint="eastAsia"/>
            <w:lang w:val="en-US" w:eastAsia="zh-CN"/>
          </w:rPr>
          <w:t>服役</w:t>
        </w:r>
      </w:ins>
      <w:ins w:id="203" w:author="xiezhuhua" w:date="2025-07-08T16:46:27Z">
        <w:r>
          <w:rPr>
            <w:rFonts w:hint="eastAsia"/>
            <w:lang w:val="en-US" w:eastAsia="zh-CN"/>
          </w:rPr>
          <w:t>过滤</w:t>
        </w:r>
      </w:ins>
      <w:ins w:id="204" w:author="xiezhuhua" w:date="2025-07-08T16:46:29Z">
        <w:r>
          <w:rPr>
            <w:rFonts w:hint="eastAsia"/>
            <w:lang w:val="en-US" w:eastAsia="zh-CN"/>
          </w:rPr>
          <w:t>出</w:t>
        </w:r>
      </w:ins>
      <w:ins w:id="205" w:author="xiezhuhua" w:date="2025-07-08T16:46:30Z">
        <w:r>
          <w:rPr>
            <w:rFonts w:hint="eastAsia"/>
            <w:lang w:val="en-US" w:eastAsia="zh-CN"/>
          </w:rPr>
          <w:t>站点</w:t>
        </w:r>
      </w:ins>
      <w:ins w:id="206" w:author="xiezhuhua" w:date="2025-07-08T16:46:31Z">
        <w:r>
          <w:rPr>
            <w:rFonts w:hint="eastAsia"/>
            <w:lang w:val="en-US" w:eastAsia="zh-CN"/>
          </w:rPr>
          <w:t>对应</w:t>
        </w:r>
      </w:ins>
      <w:ins w:id="207" w:author="xiezhuhua" w:date="2025-07-08T16:46:32Z">
        <w:r>
          <w:rPr>
            <w:rFonts w:hint="eastAsia"/>
            <w:lang w:val="en-US" w:eastAsia="zh-CN"/>
          </w:rPr>
          <w:t>设备</w:t>
        </w:r>
      </w:ins>
      <w:ins w:id="208" w:author="xiezhuhua" w:date="2025-07-08T16:46:34Z">
        <w:r>
          <w:rPr>
            <w:rFonts w:hint="eastAsia"/>
            <w:lang w:val="en-US" w:eastAsia="zh-CN"/>
          </w:rPr>
          <w:t>类型</w:t>
        </w:r>
      </w:ins>
    </w:p>
    <w:p w14:paraId="72C7CBCD">
      <w:pPr>
        <w:numPr>
          <w:ilvl w:val="0"/>
          <w:numId w:val="0"/>
        </w:numPr>
        <w:bidi w:val="0"/>
        <w:ind w:leftChars="0"/>
        <w:rPr>
          <w:ins w:id="209" w:author="xiezhuhua" w:date="2025-07-08T15:19:15Z"/>
          <w:rFonts w:hint="default"/>
          <w:lang w:val="en-US" w:eastAsia="zh-CN"/>
        </w:rPr>
      </w:pPr>
    </w:p>
    <w:p w14:paraId="58A6AD39">
      <w:pPr>
        <w:numPr>
          <w:ilvl w:val="0"/>
          <w:numId w:val="0"/>
        </w:numPr>
        <w:bidi w:val="0"/>
        <w:ind w:leftChars="0"/>
        <w:rPr>
          <w:ins w:id="210" w:author="xiezhuhua" w:date="2025-07-08T15:20:01Z"/>
          <w:rFonts w:hint="default"/>
          <w:lang w:val="en-US" w:eastAsia="zh-CN"/>
        </w:rPr>
      </w:pPr>
      <w:ins w:id="211" w:author="xiezhuhua" w:date="2025-07-08T15:19:24Z">
        <w:r>
          <w:rPr>
            <w:rFonts w:hint="default"/>
            <w:lang w:val="en-US" w:eastAsia="zh-CN"/>
          </w:rPr>
          <w:drawing>
            <wp:inline distT="0" distB="0" distL="114300" distR="114300">
              <wp:extent cx="5271135" cy="2593340"/>
              <wp:effectExtent l="0" t="0" r="12065" b="10160"/>
              <wp:docPr id="18" name="图片 18" descr="4f48006481ca808e7984d1a40802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f48006481ca808e7984d1a408021f2"/>
                      <pic:cNvPicPr>
                        <a:picLocks noChangeAspect="1"/>
                      </pic:cNvPicPr>
                    </pic:nvPicPr>
                    <pic:blipFill>
                      <a:blip r:embed="rId15"/>
                      <a:stretch>
                        <a:fillRect/>
                      </a:stretch>
                    </pic:blipFill>
                    <pic:spPr>
                      <a:xfrm>
                        <a:off x="0" y="0"/>
                        <a:ext cx="5271135" cy="2593340"/>
                      </a:xfrm>
                      <a:prstGeom prst="rect">
                        <a:avLst/>
                      </a:prstGeom>
                    </pic:spPr>
                  </pic:pic>
                </a:graphicData>
              </a:graphic>
            </wp:inline>
          </w:drawing>
        </w:r>
      </w:ins>
    </w:p>
    <w:p w14:paraId="12D05C97">
      <w:pPr>
        <w:numPr>
          <w:ilvl w:val="0"/>
          <w:numId w:val="0"/>
        </w:numPr>
        <w:bidi w:val="0"/>
        <w:ind w:leftChars="0"/>
        <w:rPr>
          <w:ins w:id="213" w:author="xiezhuhua" w:date="2025-07-08T15:19:35Z"/>
          <w:rFonts w:hint="default"/>
          <w:lang w:val="en-US" w:eastAsia="zh-CN"/>
        </w:rPr>
      </w:pPr>
      <w:ins w:id="214" w:author="xiezhuhua" w:date="2025-07-08T16:56:41Z">
        <w:r>
          <w:rPr>
            <w:rFonts w:hint="eastAsia"/>
            <w:lang w:val="en-US" w:eastAsia="zh-CN"/>
          </w:rPr>
          <w:t>4</w:t>
        </w:r>
      </w:ins>
      <w:ins w:id="215" w:author="xiezhuhua" w:date="2025-07-08T16:56:42Z">
        <w:r>
          <w:rPr>
            <w:rFonts w:hint="eastAsia"/>
            <w:lang w:val="en-US" w:eastAsia="zh-CN"/>
          </w:rPr>
          <w:t>、</w:t>
        </w:r>
      </w:ins>
      <w:ins w:id="216" w:author="xiezhuhua" w:date="2025-07-08T15:20:01Z">
        <w:r>
          <w:rPr>
            <w:rFonts w:hint="eastAsia"/>
            <w:lang w:val="en-US" w:eastAsia="zh-CN"/>
          </w:rPr>
          <w:t>点</w:t>
        </w:r>
      </w:ins>
      <w:ins w:id="217" w:author="xiezhuhua" w:date="2025-07-08T16:55:38Z">
        <w:r>
          <w:rPr>
            <w:rFonts w:hint="eastAsia"/>
            <w:lang w:val="en-US" w:eastAsia="zh-CN"/>
          </w:rPr>
          <w:t>总</w:t>
        </w:r>
      </w:ins>
      <w:ins w:id="218" w:author="xiezhuhua" w:date="2025-07-08T16:55:39Z">
        <w:r>
          <w:rPr>
            <w:rFonts w:hint="eastAsia"/>
            <w:lang w:val="en-US" w:eastAsia="zh-CN"/>
          </w:rPr>
          <w:t>设备</w:t>
        </w:r>
      </w:ins>
      <w:ins w:id="219" w:author="xiezhuhua" w:date="2025-07-08T16:55:40Z">
        <w:r>
          <w:rPr>
            <w:rFonts w:hint="eastAsia"/>
            <w:lang w:val="en-US" w:eastAsia="zh-CN"/>
          </w:rPr>
          <w:t>数</w:t>
        </w:r>
      </w:ins>
      <w:ins w:id="220" w:author="xiezhuhua" w:date="2025-07-08T16:55:42Z">
        <w:r>
          <w:rPr>
            <w:rFonts w:hint="eastAsia"/>
            <w:lang w:val="en-US" w:eastAsia="zh-CN"/>
          </w:rPr>
          <w:t>（</w:t>
        </w:r>
      </w:ins>
      <w:ins w:id="221" w:author="xiezhuhua" w:date="2025-07-08T16:55:45Z">
        <w:r>
          <w:rPr>
            <w:rFonts w:hint="eastAsia"/>
            <w:lang w:val="en-US" w:eastAsia="zh-CN"/>
          </w:rPr>
          <w:t>资源</w:t>
        </w:r>
      </w:ins>
      <w:ins w:id="222" w:author="xiezhuhua" w:date="2025-07-08T16:55:46Z">
        <w:r>
          <w:rPr>
            <w:rFonts w:hint="eastAsia"/>
            <w:lang w:val="en-US" w:eastAsia="zh-CN"/>
          </w:rPr>
          <w:t>设备</w:t>
        </w:r>
      </w:ins>
      <w:ins w:id="223" w:author="xiezhuhua" w:date="2025-07-08T16:55:47Z">
        <w:r>
          <w:rPr>
            <w:rFonts w:hint="eastAsia"/>
            <w:lang w:val="en-US" w:eastAsia="zh-CN"/>
          </w:rPr>
          <w:t>和</w:t>
        </w:r>
      </w:ins>
      <w:ins w:id="224" w:author="xiezhuhua" w:date="2025-07-08T16:55:49Z">
        <w:r>
          <w:rPr>
            <w:rFonts w:hint="eastAsia"/>
            <w:lang w:val="en-US" w:eastAsia="zh-CN"/>
          </w:rPr>
          <w:t>动环</w:t>
        </w:r>
      </w:ins>
      <w:ins w:id="225" w:author="xiezhuhua" w:date="2025-07-08T16:55:50Z">
        <w:r>
          <w:rPr>
            <w:rFonts w:hint="eastAsia"/>
            <w:lang w:val="en-US" w:eastAsia="zh-CN"/>
          </w:rPr>
          <w:t>设备</w:t>
        </w:r>
      </w:ins>
      <w:ins w:id="226" w:author="xiezhuhua" w:date="2025-07-08T16:55:58Z">
        <w:r>
          <w:rPr>
            <w:rFonts w:hint="eastAsia"/>
            <w:lang w:val="en-US" w:eastAsia="zh-CN"/>
          </w:rPr>
          <w:t>都</w:t>
        </w:r>
      </w:ins>
      <w:ins w:id="227" w:author="xiezhuhua" w:date="2025-07-08T16:55:59Z">
        <w:r>
          <w:rPr>
            <w:rFonts w:hint="eastAsia"/>
            <w:lang w:val="en-US" w:eastAsia="zh-CN"/>
          </w:rPr>
          <w:t>按</w:t>
        </w:r>
      </w:ins>
      <w:ins w:id="228" w:author="xiezhuhua" w:date="2025-07-08T16:56:02Z">
        <w:r>
          <w:rPr>
            <w:rFonts w:hint="eastAsia"/>
            <w:lang w:val="en-US" w:eastAsia="zh-CN"/>
          </w:rPr>
          <w:t>实际</w:t>
        </w:r>
      </w:ins>
      <w:ins w:id="229" w:author="xiezhuhua" w:date="2025-07-08T16:56:03Z">
        <w:r>
          <w:rPr>
            <w:rFonts w:hint="eastAsia"/>
            <w:lang w:val="en-US" w:eastAsia="zh-CN"/>
          </w:rPr>
          <w:t>统计</w:t>
        </w:r>
      </w:ins>
      <w:ins w:id="230" w:author="xiezhuhua" w:date="2025-07-08T16:55:42Z">
        <w:r>
          <w:rPr>
            <w:rFonts w:hint="eastAsia"/>
            <w:lang w:val="en-US" w:eastAsia="zh-CN"/>
          </w:rPr>
          <w:t>）</w:t>
        </w:r>
      </w:ins>
      <w:ins w:id="231" w:author="xiezhuhua" w:date="2025-07-08T16:56:06Z">
        <w:r>
          <w:rPr>
            <w:rFonts w:hint="eastAsia"/>
            <w:lang w:val="en-US" w:eastAsia="zh-CN"/>
          </w:rPr>
          <w:t>，</w:t>
        </w:r>
      </w:ins>
      <w:ins w:id="232" w:author="xiezhuhua" w:date="2025-07-08T16:56:08Z">
        <w:r>
          <w:rPr>
            <w:rFonts w:hint="eastAsia"/>
            <w:lang w:val="en-US" w:eastAsia="zh-CN"/>
          </w:rPr>
          <w:t>综资</w:t>
        </w:r>
      </w:ins>
      <w:ins w:id="233" w:author="xiezhuhua" w:date="2025-07-08T15:20:01Z">
        <w:r>
          <w:rPr>
            <w:rFonts w:hint="eastAsia"/>
            <w:lang w:val="en-US" w:eastAsia="zh-CN"/>
          </w:rPr>
          <w:t>这个跳转就是</w:t>
        </w:r>
      </w:ins>
      <w:ins w:id="234" w:author="xiezhuhua" w:date="2025-07-08T15:20:09Z">
        <w:r>
          <w:rPr>
            <w:rFonts w:hint="eastAsia"/>
            <w:lang w:val="en-US" w:eastAsia="zh-CN"/>
          </w:rPr>
          <w:t>过</w:t>
        </w:r>
      </w:ins>
      <w:ins w:id="235" w:author="xiezhuhua" w:date="2025-07-08T15:20:01Z">
        <w:r>
          <w:rPr>
            <w:rFonts w:hint="eastAsia"/>
            <w:lang w:val="en-US" w:eastAsia="zh-CN"/>
          </w:rPr>
          <w:t>滤出站点全部设备</w:t>
        </w:r>
      </w:ins>
    </w:p>
    <w:p w14:paraId="01BD1CF8">
      <w:pPr>
        <w:numPr>
          <w:ilvl w:val="0"/>
          <w:numId w:val="0"/>
        </w:numPr>
        <w:bidi w:val="0"/>
        <w:ind w:leftChars="0"/>
        <w:rPr>
          <w:ins w:id="236" w:author="xiezhuhua" w:date="2025-07-09T09:31:08Z"/>
          <w:rFonts w:hint="default"/>
          <w:lang w:val="en-US" w:eastAsia="zh-CN"/>
        </w:rPr>
      </w:pPr>
      <w:ins w:id="237" w:author="xiezhuhua" w:date="2025-07-08T15:19:35Z">
        <w:r>
          <w:rPr>
            <w:rFonts w:hint="default"/>
            <w:lang w:val="en-US" w:eastAsia="zh-CN"/>
          </w:rPr>
          <w:drawing>
            <wp:inline distT="0" distB="0" distL="114300" distR="114300">
              <wp:extent cx="5269230" cy="2863215"/>
              <wp:effectExtent l="0" t="0" r="1270" b="6985"/>
              <wp:docPr id="19" name="图片 19" descr="ee947dd69a4a19192671de1fb8c29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e947dd69a4a19192671de1fb8c29cb"/>
                      <pic:cNvPicPr>
                        <a:picLocks noChangeAspect="1"/>
                      </pic:cNvPicPr>
                    </pic:nvPicPr>
                    <pic:blipFill>
                      <a:blip r:embed="rId16"/>
                      <a:stretch>
                        <a:fillRect/>
                      </a:stretch>
                    </pic:blipFill>
                    <pic:spPr>
                      <a:xfrm>
                        <a:off x="0" y="0"/>
                        <a:ext cx="5269230" cy="2863215"/>
                      </a:xfrm>
                      <a:prstGeom prst="rect">
                        <a:avLst/>
                      </a:prstGeom>
                    </pic:spPr>
                  </pic:pic>
                </a:graphicData>
              </a:graphic>
            </wp:inline>
          </w:drawing>
        </w:r>
      </w:ins>
    </w:p>
    <w:p w14:paraId="5C10BADE">
      <w:pPr>
        <w:numPr>
          <w:ilvl w:val="0"/>
          <w:numId w:val="2"/>
          <w:ins w:id="240" w:author="xiezhuhua" w:date="2025-07-09T09:32:19Z"/>
        </w:numPr>
        <w:bidi w:val="0"/>
        <w:ind w:leftChars="0"/>
        <w:rPr>
          <w:ins w:id="241" w:author="xiezhuhua" w:date="2025-07-09T09:33:06Z"/>
          <w:rFonts w:hint="eastAsia"/>
          <w:lang w:val="en-US" w:eastAsia="zh-CN"/>
        </w:rPr>
        <w:pPrChange w:id="239" w:author="xiezhuhua" w:date="2025-07-09T09:32:19Z">
          <w:pPr>
            <w:numPr>
              <w:ilvl w:val="0"/>
              <w:numId w:val="0"/>
            </w:numPr>
            <w:bidi w:val="0"/>
            <w:ind w:leftChars="0"/>
          </w:pPr>
        </w:pPrChange>
      </w:pPr>
      <w:ins w:id="242" w:author="xiezhuhua" w:date="2025-07-09T09:31:12Z">
        <w:r>
          <w:rPr>
            <w:rFonts w:hint="eastAsia"/>
            <w:lang w:val="en-US" w:eastAsia="zh-CN"/>
          </w:rPr>
          <w:t>针对</w:t>
        </w:r>
      </w:ins>
      <w:ins w:id="243" w:author="xiezhuhua" w:date="2025-07-09T09:32:14Z">
        <w:r>
          <w:rPr>
            <w:rFonts w:hint="eastAsia"/>
            <w:lang w:val="en-US" w:eastAsia="zh-CN"/>
          </w:rPr>
          <w:t>点击</w:t>
        </w:r>
      </w:ins>
      <w:ins w:id="244" w:author="xiezhuhua" w:date="2025-07-09T09:32:15Z">
        <w:r>
          <w:rPr>
            <w:rFonts w:hint="eastAsia"/>
            <w:lang w:val="en-US" w:eastAsia="zh-CN"/>
          </w:rPr>
          <w:t>数据</w:t>
        </w:r>
      </w:ins>
      <w:ins w:id="245" w:author="xiezhuhua" w:date="2025-07-09T09:32:17Z">
        <w:r>
          <w:rPr>
            <w:rFonts w:hint="eastAsia"/>
            <w:lang w:val="en-US" w:eastAsia="zh-CN"/>
          </w:rPr>
          <w:t>中心的</w:t>
        </w:r>
      </w:ins>
      <w:ins w:id="246" w:author="xiezhuhua" w:date="2025-07-09T09:31:15Z">
        <w:r>
          <w:rPr>
            <w:rFonts w:hint="eastAsia"/>
            <w:lang w:val="en-US" w:eastAsia="zh-CN"/>
          </w:rPr>
          <w:t>资源</w:t>
        </w:r>
      </w:ins>
      <w:ins w:id="247" w:author="xiezhuhua" w:date="2025-07-09T09:31:21Z">
        <w:r>
          <w:rPr>
            <w:rFonts w:hint="eastAsia"/>
            <w:lang w:val="en-US" w:eastAsia="zh-CN"/>
          </w:rPr>
          <w:t>设备</w:t>
        </w:r>
      </w:ins>
      <w:ins w:id="248" w:author="xiezhuhua" w:date="2025-07-09T09:32:09Z">
        <w:r>
          <w:rPr>
            <w:rFonts w:hint="eastAsia"/>
            <w:lang w:val="en-US" w:eastAsia="zh-CN"/>
          </w:rPr>
          <w:t>，</w:t>
        </w:r>
      </w:ins>
      <w:ins w:id="249" w:author="xiezhuhua" w:date="2025-07-09T09:32:28Z">
        <w:r>
          <w:rPr>
            <w:rFonts w:hint="eastAsia"/>
            <w:lang w:val="en-US" w:eastAsia="zh-CN"/>
          </w:rPr>
          <w:t>跳转</w:t>
        </w:r>
      </w:ins>
      <w:ins w:id="250" w:author="xiezhuhua" w:date="2025-07-09T09:32:32Z">
        <w:r>
          <w:rPr>
            <w:rFonts w:hint="eastAsia"/>
            <w:lang w:val="en-US" w:eastAsia="zh-CN"/>
          </w:rPr>
          <w:t>超期</w:t>
        </w:r>
      </w:ins>
      <w:ins w:id="251" w:author="xiezhuhua" w:date="2025-07-09T09:32:33Z">
        <w:r>
          <w:rPr>
            <w:rFonts w:hint="eastAsia"/>
            <w:lang w:val="en-US" w:eastAsia="zh-CN"/>
          </w:rPr>
          <w:t>服役</w:t>
        </w:r>
      </w:ins>
      <w:ins w:id="252" w:author="xiezhuhua" w:date="2025-07-09T09:32:48Z">
        <w:r>
          <w:rPr>
            <w:rFonts w:hint="eastAsia"/>
            <w:lang w:val="en-US" w:eastAsia="zh-CN"/>
          </w:rPr>
          <w:t>设备</w:t>
        </w:r>
      </w:ins>
      <w:ins w:id="253" w:author="xiezhuhua" w:date="2025-07-09T09:32:59Z">
        <w:r>
          <w:rPr>
            <w:rFonts w:hint="eastAsia"/>
            <w:lang w:val="en-US" w:eastAsia="zh-CN"/>
          </w:rPr>
          <w:t>关联</w:t>
        </w:r>
      </w:ins>
      <w:ins w:id="254" w:author="xiezhuhua" w:date="2025-07-09T09:33:00Z">
        <w:r>
          <w:rPr>
            <w:rFonts w:hint="eastAsia"/>
            <w:lang w:val="en-US" w:eastAsia="zh-CN"/>
          </w:rPr>
          <w:t>过滤</w:t>
        </w:r>
      </w:ins>
      <w:ins w:id="255" w:author="xiezhuhua" w:date="2025-07-09T09:33:02Z">
        <w:r>
          <w:rPr>
            <w:rFonts w:hint="eastAsia"/>
            <w:lang w:val="en-US" w:eastAsia="zh-CN"/>
          </w:rPr>
          <w:t>为空</w:t>
        </w:r>
      </w:ins>
      <w:ins w:id="256" w:author="xiezhuhua" w:date="2025-07-09T09:33:03Z">
        <w:r>
          <w:rPr>
            <w:rFonts w:hint="eastAsia"/>
            <w:lang w:val="en-US" w:eastAsia="zh-CN"/>
          </w:rPr>
          <w:t>的</w:t>
        </w:r>
      </w:ins>
      <w:ins w:id="257" w:author="xiezhuhua" w:date="2025-07-09T09:33:04Z">
        <w:r>
          <w:rPr>
            <w:rFonts w:hint="eastAsia"/>
            <w:lang w:val="en-US" w:eastAsia="zh-CN"/>
          </w:rPr>
          <w:t>问题</w:t>
        </w:r>
      </w:ins>
      <w:ins w:id="258" w:author="xiezhuhua" w:date="2025-07-09T09:33:05Z">
        <w:r>
          <w:rPr>
            <w:rFonts w:hint="eastAsia"/>
            <w:lang w:val="en-US" w:eastAsia="zh-CN"/>
          </w:rPr>
          <w:t>。</w:t>
        </w:r>
      </w:ins>
    </w:p>
    <w:p w14:paraId="03C807E1">
      <w:pPr>
        <w:numPr>
          <w:ilvl w:val="-1"/>
          <w:numId w:val="0"/>
        </w:numPr>
        <w:bidi w:val="0"/>
        <w:ind w:leftChars="0"/>
        <w:rPr>
          <w:ins w:id="260" w:author="xiezhuhua" w:date="2025-07-09T09:32:19Z"/>
          <w:rFonts w:hint="default"/>
          <w:lang w:val="en-US" w:eastAsia="zh-CN"/>
        </w:rPr>
        <w:pPrChange w:id="259" w:author="xiezhuhua" w:date="2025-07-09T09:33:06Z">
          <w:pPr>
            <w:numPr>
              <w:ilvl w:val="0"/>
              <w:numId w:val="0"/>
            </w:numPr>
            <w:bidi w:val="0"/>
            <w:ind w:leftChars="0"/>
          </w:pPr>
        </w:pPrChange>
      </w:pPr>
      <w:ins w:id="261" w:author="xiezhuhua" w:date="2025-07-09T09:33:17Z">
        <w:r>
          <w:rPr>
            <w:rFonts w:hint="eastAsia"/>
            <w:lang w:val="en-US" w:eastAsia="zh-CN"/>
          </w:rPr>
          <w:t>需要</w:t>
        </w:r>
      </w:ins>
      <w:ins w:id="262" w:author="xiezhuhua" w:date="2025-07-09T09:34:20Z">
        <w:r>
          <w:rPr>
            <w:rFonts w:hint="eastAsia"/>
            <w:lang w:val="en-US" w:eastAsia="zh-CN"/>
          </w:rPr>
          <w:t>通过</w:t>
        </w:r>
      </w:ins>
      <w:ins w:id="263" w:author="xiezhuhua" w:date="2025-07-09T09:33:24Z">
        <w:r>
          <w:rPr>
            <w:rFonts w:hint="eastAsia"/>
            <w:lang w:val="en-US" w:eastAsia="zh-CN"/>
          </w:rPr>
          <w:t>动环</w:t>
        </w:r>
      </w:ins>
      <w:ins w:id="264" w:author="xiezhuhua" w:date="2025-07-09T09:33:25Z">
        <w:r>
          <w:rPr>
            <w:rFonts w:hint="eastAsia"/>
            <w:lang w:val="en-US" w:eastAsia="zh-CN"/>
          </w:rPr>
          <w:t>数据</w:t>
        </w:r>
      </w:ins>
      <w:ins w:id="265" w:author="xiezhuhua" w:date="2025-07-09T09:33:27Z">
        <w:r>
          <w:rPr>
            <w:rFonts w:hint="eastAsia"/>
            <w:lang w:val="en-US" w:eastAsia="zh-CN"/>
          </w:rPr>
          <w:t>中心</w:t>
        </w:r>
      </w:ins>
      <w:ins w:id="266" w:author="xiezhuhua" w:date="2025-07-09T09:33:29Z">
        <w:r>
          <w:rPr>
            <w:rFonts w:hint="eastAsia"/>
            <w:lang w:val="en-US" w:eastAsia="zh-CN"/>
          </w:rPr>
          <w:t>站点</w:t>
        </w:r>
      </w:ins>
      <w:ins w:id="267" w:author="xiezhuhua" w:date="2025-07-09T09:33:31Z">
        <w:r>
          <w:rPr>
            <w:rFonts w:hint="eastAsia"/>
            <w:lang w:val="en-US" w:eastAsia="zh-CN"/>
          </w:rPr>
          <w:t>下面</w:t>
        </w:r>
      </w:ins>
      <w:ins w:id="268" w:author="xiezhuhua" w:date="2025-07-09T09:33:32Z">
        <w:r>
          <w:rPr>
            <w:rFonts w:hint="eastAsia"/>
            <w:lang w:val="en-US" w:eastAsia="zh-CN"/>
          </w:rPr>
          <w:t>的</w:t>
        </w:r>
      </w:ins>
      <w:ins w:id="269" w:author="xiezhuhua" w:date="2025-07-09T09:33:34Z">
        <w:r>
          <w:rPr>
            <w:rFonts w:hint="eastAsia"/>
            <w:lang w:val="en-US" w:eastAsia="zh-CN"/>
          </w:rPr>
          <w:t>楼栋</w:t>
        </w:r>
      </w:ins>
      <w:ins w:id="270" w:author="xiezhuhua" w:date="2025-07-09T09:33:55Z">
        <w:r>
          <w:rPr>
            <w:rFonts w:hint="eastAsia"/>
            <w:lang w:val="en-US" w:eastAsia="zh-CN"/>
          </w:rPr>
          <w:t>，</w:t>
        </w:r>
      </w:ins>
      <w:ins w:id="271" w:author="xiezhuhua" w:date="2025-07-09T09:33:57Z">
        <w:r>
          <w:rPr>
            <w:rFonts w:hint="eastAsia"/>
            <w:lang w:val="en-US" w:eastAsia="zh-CN"/>
          </w:rPr>
          <w:t>关联</w:t>
        </w:r>
      </w:ins>
      <w:ins w:id="272" w:author="xiezhuhua" w:date="2025-07-09T09:34:00Z">
        <w:r>
          <w:rPr>
            <w:rFonts w:hint="eastAsia"/>
            <w:lang w:val="en-US" w:eastAsia="zh-CN"/>
          </w:rPr>
          <w:t>综资</w:t>
        </w:r>
      </w:ins>
      <w:ins w:id="273" w:author="xiezhuhua" w:date="2025-07-09T09:34:13Z">
        <w:r>
          <w:rPr>
            <w:rFonts w:hint="eastAsia"/>
            <w:lang w:val="en-US" w:eastAsia="zh-CN"/>
          </w:rPr>
          <w:t>对应</w:t>
        </w:r>
      </w:ins>
      <w:ins w:id="274" w:author="xiezhuhua" w:date="2025-07-09T09:34:06Z">
        <w:r>
          <w:rPr>
            <w:rFonts w:hint="eastAsia"/>
            <w:lang w:val="en-US" w:eastAsia="zh-CN"/>
          </w:rPr>
          <w:t>站点</w:t>
        </w:r>
      </w:ins>
      <w:ins w:id="275" w:author="xiezhuhua" w:date="2025-07-09T09:34:25Z">
        <w:r>
          <w:rPr>
            <w:rFonts w:hint="eastAsia"/>
            <w:lang w:val="en-US" w:eastAsia="zh-CN"/>
          </w:rPr>
          <w:t>名</w:t>
        </w:r>
      </w:ins>
      <w:ins w:id="276" w:author="xiezhuhua" w:date="2025-07-09T09:34:30Z">
        <w:r>
          <w:rPr>
            <w:rFonts w:hint="eastAsia"/>
            <w:lang w:val="en-US" w:eastAsia="zh-CN"/>
          </w:rPr>
          <w:t>找到</w:t>
        </w:r>
      </w:ins>
      <w:ins w:id="277" w:author="xiezhuhua" w:date="2025-07-09T09:35:02Z">
        <w:r>
          <w:rPr>
            <w:rFonts w:hint="eastAsia"/>
            <w:lang w:val="en-US" w:eastAsia="zh-CN"/>
          </w:rPr>
          <w:t>对应</w:t>
        </w:r>
      </w:ins>
      <w:ins w:id="278" w:author="xiezhuhua" w:date="2025-07-09T09:35:03Z">
        <w:r>
          <w:rPr>
            <w:rFonts w:hint="eastAsia"/>
            <w:lang w:val="en-US" w:eastAsia="zh-CN"/>
          </w:rPr>
          <w:t>的</w:t>
        </w:r>
      </w:ins>
      <w:ins w:id="279" w:author="xiezhuhua" w:date="2025-07-09T09:35:04Z">
        <w:r>
          <w:rPr>
            <w:rFonts w:hint="eastAsia"/>
            <w:lang w:val="en-US" w:eastAsia="zh-CN"/>
          </w:rPr>
          <w:t>设备</w:t>
        </w:r>
      </w:ins>
      <w:ins w:id="280" w:author="xiezhuhua" w:date="2025-07-09T09:35:05Z">
        <w:r>
          <w:rPr>
            <w:rFonts w:hint="eastAsia"/>
            <w:lang w:val="en-US" w:eastAsia="zh-CN"/>
          </w:rPr>
          <w:t>。</w:t>
        </w:r>
      </w:ins>
    </w:p>
    <w:p w14:paraId="01DF659D">
      <w:pPr>
        <w:numPr>
          <w:ilvl w:val="-1"/>
          <w:numId w:val="0"/>
        </w:numPr>
        <w:bidi w:val="0"/>
        <w:ind w:leftChars="0"/>
        <w:rPr>
          <w:ins w:id="282" w:author="xiezhuhua" w:date="2025-07-23T16:04:00Z"/>
          <w:rFonts w:hint="default"/>
          <w:lang w:val="en-US" w:eastAsia="zh-CN"/>
        </w:rPr>
        <w:pPrChange w:id="281" w:author="xiezhuhua" w:date="2025-07-09T09:32:23Z">
          <w:pPr>
            <w:numPr>
              <w:ilvl w:val="0"/>
              <w:numId w:val="0"/>
            </w:numPr>
            <w:bidi w:val="0"/>
            <w:ind w:leftChars="0"/>
          </w:pPr>
        </w:pPrChange>
      </w:pPr>
      <w:ins w:id="283" w:author="xiezhuhua" w:date="2025-07-09T09:32:20Z">
        <w:r>
          <w:rPr>
            <w:rFonts w:hint="default"/>
            <w:lang w:val="en-US" w:eastAsia="zh-CN"/>
          </w:rPr>
          <w:drawing>
            <wp:inline distT="0" distB="0" distL="114300" distR="114300">
              <wp:extent cx="5264785" cy="2289810"/>
              <wp:effectExtent l="0" t="0" r="5715" b="8890"/>
              <wp:docPr id="20" name="图片 20" descr="17520246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52024652453"/>
                      <pic:cNvPicPr>
                        <a:picLocks noChangeAspect="1"/>
                      </pic:cNvPicPr>
                    </pic:nvPicPr>
                    <pic:blipFill>
                      <a:blip r:embed="rId17"/>
                      <a:stretch>
                        <a:fillRect/>
                      </a:stretch>
                    </pic:blipFill>
                    <pic:spPr>
                      <a:xfrm>
                        <a:off x="0" y="0"/>
                        <a:ext cx="5264785" cy="2289810"/>
                      </a:xfrm>
                      <a:prstGeom prst="rect">
                        <a:avLst/>
                      </a:prstGeom>
                    </pic:spPr>
                  </pic:pic>
                </a:graphicData>
              </a:graphic>
            </wp:inline>
          </w:drawing>
        </w:r>
      </w:ins>
      <w:ins w:id="285" w:author="xiezhuhua" w:date="2025-07-09T09:35:39Z">
        <w:r>
          <w:rPr>
            <w:rFonts w:hint="default"/>
            <w:lang w:val="en-US" w:eastAsia="zh-CN"/>
          </w:rPr>
          <w:drawing>
            <wp:inline distT="0" distB="0" distL="114300" distR="114300">
              <wp:extent cx="5262880" cy="1732280"/>
              <wp:effectExtent l="0" t="0" r="7620" b="7620"/>
              <wp:docPr id="21" name="图片 21" descr="175202493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752024930261"/>
                      <pic:cNvPicPr>
                        <a:picLocks noChangeAspect="1"/>
                      </pic:cNvPicPr>
                    </pic:nvPicPr>
                    <pic:blipFill>
                      <a:blip r:embed="rId18"/>
                      <a:stretch>
                        <a:fillRect/>
                      </a:stretch>
                    </pic:blipFill>
                    <pic:spPr>
                      <a:xfrm>
                        <a:off x="0" y="0"/>
                        <a:ext cx="5262880" cy="1732280"/>
                      </a:xfrm>
                      <a:prstGeom prst="rect">
                        <a:avLst/>
                      </a:prstGeom>
                    </pic:spPr>
                  </pic:pic>
                </a:graphicData>
              </a:graphic>
            </wp:inline>
          </w:drawing>
        </w:r>
      </w:ins>
    </w:p>
    <w:p w14:paraId="7687610F">
      <w:pPr>
        <w:numPr>
          <w:ilvl w:val="0"/>
          <w:numId w:val="0"/>
        </w:numPr>
        <w:bidi w:val="0"/>
        <w:ind w:leftChars="0"/>
        <w:rPr>
          <w:ins w:id="287" w:author="xiezhuhua" w:date="2025-07-23T16:06:23Z"/>
          <w:rFonts w:hint="eastAsia"/>
          <w:lang w:val="en-US" w:eastAsia="zh-CN"/>
        </w:rPr>
      </w:pPr>
      <w:ins w:id="288" w:author="xiezhuhua" w:date="2025-07-23T16:04:01Z">
        <w:r>
          <w:rPr>
            <w:rFonts w:hint="eastAsia"/>
            <w:lang w:val="en-US" w:eastAsia="zh-CN"/>
          </w:rPr>
          <w:t>优化07</w:t>
        </w:r>
      </w:ins>
      <w:ins w:id="289" w:author="xiezhuhua" w:date="2025-07-23T16:04:04Z">
        <w:r>
          <w:rPr>
            <w:rFonts w:hint="eastAsia"/>
            <w:lang w:val="en-US" w:eastAsia="zh-CN"/>
          </w:rPr>
          <w:t>2</w:t>
        </w:r>
      </w:ins>
      <w:ins w:id="290" w:author="xiezhuhua" w:date="2025-07-23T16:04:05Z">
        <w:r>
          <w:rPr>
            <w:rFonts w:hint="eastAsia"/>
            <w:lang w:val="en-US" w:eastAsia="zh-CN"/>
          </w:rPr>
          <w:t>3</w:t>
        </w:r>
      </w:ins>
      <w:ins w:id="291" w:author="xiezhuhua" w:date="2025-07-23T16:04:01Z">
        <w:r>
          <w:rPr>
            <w:rFonts w:hint="eastAsia"/>
            <w:lang w:val="en-US" w:eastAsia="zh-CN"/>
          </w:rPr>
          <w:t>：</w:t>
        </w:r>
      </w:ins>
    </w:p>
    <w:p w14:paraId="447D9F6B">
      <w:pPr>
        <w:numPr>
          <w:ilvl w:val="0"/>
          <w:numId w:val="3"/>
          <w:ins w:id="293" w:author="xiezhuhua" w:date="2025-07-23T16:07:30Z"/>
        </w:numPr>
        <w:bidi w:val="0"/>
        <w:ind w:leftChars="0"/>
        <w:rPr>
          <w:ins w:id="294" w:author="xiezhuhua" w:date="2025-07-23T16:08:26Z"/>
          <w:rFonts w:hint="eastAsia"/>
          <w:lang w:val="en-US" w:eastAsia="zh-CN"/>
        </w:rPr>
        <w:pPrChange w:id="292" w:author="xiezhuhua" w:date="2025-07-23T16:07:30Z">
          <w:pPr>
            <w:numPr>
              <w:ilvl w:val="0"/>
              <w:numId w:val="0"/>
            </w:numPr>
            <w:bidi w:val="0"/>
            <w:ind w:leftChars="0"/>
          </w:pPr>
        </w:pPrChange>
      </w:pPr>
      <w:ins w:id="295" w:author="xiezhuhua" w:date="2025-07-23T16:07:21Z">
        <w:r>
          <w:rPr>
            <w:rFonts w:hint="eastAsia"/>
            <w:lang w:val="en-US" w:eastAsia="zh-CN"/>
          </w:rPr>
          <w:t>红框</w:t>
        </w:r>
      </w:ins>
      <w:ins w:id="296" w:author="xiezhuhua" w:date="2025-07-23T16:07:23Z">
        <w:r>
          <w:rPr>
            <w:rFonts w:hint="eastAsia"/>
            <w:lang w:val="en-US" w:eastAsia="zh-CN"/>
          </w:rPr>
          <w:t>交互</w:t>
        </w:r>
      </w:ins>
      <w:ins w:id="297" w:author="xiezhuhua" w:date="2025-07-23T16:07:24Z">
        <w:r>
          <w:rPr>
            <w:rFonts w:hint="eastAsia"/>
            <w:lang w:val="en-US" w:eastAsia="zh-CN"/>
          </w:rPr>
          <w:t>变</w:t>
        </w:r>
      </w:ins>
      <w:ins w:id="298" w:author="xiezhuhua" w:date="2025-07-23T16:07:26Z">
        <w:r>
          <w:rPr>
            <w:rFonts w:hint="eastAsia"/>
            <w:lang w:val="en-US" w:eastAsia="zh-CN"/>
          </w:rPr>
          <w:t>好看</w:t>
        </w:r>
      </w:ins>
      <w:ins w:id="299" w:author="xiezhuhua" w:date="2025-07-23T16:07:27Z">
        <w:r>
          <w:rPr>
            <w:rFonts w:hint="eastAsia"/>
            <w:lang w:val="en-US" w:eastAsia="zh-CN"/>
          </w:rPr>
          <w:t>点</w:t>
        </w:r>
      </w:ins>
      <w:ins w:id="300" w:author="xiezhuhua" w:date="2025-07-23T16:08:06Z">
        <w:r>
          <w:rPr>
            <w:rFonts w:hint="eastAsia"/>
            <w:lang w:val="en-US" w:eastAsia="zh-CN"/>
          </w:rPr>
          <w:t>，</w:t>
        </w:r>
      </w:ins>
      <w:ins w:id="301" w:author="xiezhuhua" w:date="2025-07-23T16:08:23Z">
        <w:r>
          <w:rPr>
            <w:rFonts w:hint="eastAsia"/>
            <w:lang w:val="en-US" w:eastAsia="zh-CN"/>
          </w:rPr>
          <w:t>最好有点颜色</w:t>
        </w:r>
      </w:ins>
      <w:r>
        <w:rPr>
          <w:rFonts w:hint="eastAsia"/>
          <w:lang w:val="en-US" w:eastAsia="zh-CN"/>
        </w:rPr>
        <w:t>（P1）</w:t>
      </w:r>
    </w:p>
    <w:p w14:paraId="656009A2">
      <w:pPr>
        <w:numPr>
          <w:ilvl w:val="-1"/>
          <w:numId w:val="0"/>
        </w:numPr>
        <w:bidi w:val="0"/>
        <w:ind w:leftChars="0"/>
        <w:rPr>
          <w:ins w:id="303" w:author="xiezhuhua" w:date="2025-07-23T16:07:30Z"/>
          <w:rFonts w:hint="default"/>
          <w:lang w:val="en-US" w:eastAsia="zh-CN"/>
        </w:rPr>
        <w:pPrChange w:id="302" w:author="xiezhuhua" w:date="2025-07-23T16:08:27Z">
          <w:pPr>
            <w:numPr>
              <w:ilvl w:val="0"/>
              <w:numId w:val="0"/>
            </w:numPr>
            <w:bidi w:val="0"/>
            <w:ind w:leftChars="0"/>
          </w:pPr>
        </w:pPrChange>
      </w:pPr>
      <w:ins w:id="304" w:author="xiezhuhua" w:date="2025-07-23T16:08:28Z">
        <w:r>
          <w:rPr>
            <w:rFonts w:hint="eastAsia"/>
            <w:lang w:val="en-US" w:eastAsia="zh-CN"/>
          </w:rPr>
          <w:t>在</w:t>
        </w:r>
      </w:ins>
      <w:ins w:id="305" w:author="xiezhuhua" w:date="2025-07-23T16:08:30Z">
        <w:r>
          <w:rPr>
            <w:rFonts w:hint="eastAsia"/>
            <w:lang w:val="en-US" w:eastAsia="zh-CN"/>
          </w:rPr>
          <w:t>名字</w:t>
        </w:r>
      </w:ins>
      <w:ins w:id="306" w:author="xiezhuhua" w:date="2025-07-23T16:08:32Z">
        <w:r>
          <w:rPr>
            <w:rFonts w:hint="eastAsia"/>
            <w:lang w:val="en-US" w:eastAsia="zh-CN"/>
          </w:rPr>
          <w:t>上，</w:t>
        </w:r>
      </w:ins>
      <w:ins w:id="307" w:author="xiezhuhua" w:date="2025-07-23T16:08:34Z">
        <w:r>
          <w:rPr>
            <w:rFonts w:hint="eastAsia"/>
            <w:lang w:val="en-US" w:eastAsia="zh-CN"/>
          </w:rPr>
          <w:t>是否</w:t>
        </w:r>
      </w:ins>
      <w:ins w:id="308" w:author="xiezhuhua" w:date="2025-07-23T16:08:35Z">
        <w:r>
          <w:rPr>
            <w:rFonts w:hint="eastAsia"/>
            <w:lang w:val="en-US" w:eastAsia="zh-CN"/>
          </w:rPr>
          <w:t>国网</w:t>
        </w:r>
      </w:ins>
      <w:ins w:id="309" w:author="xiezhuhua" w:date="2025-07-23T16:08:37Z">
        <w:r>
          <w:rPr>
            <w:rFonts w:hint="eastAsia"/>
            <w:lang w:val="en-US" w:eastAsia="zh-CN"/>
          </w:rPr>
          <w:t>计划</w:t>
        </w:r>
      </w:ins>
      <w:ins w:id="310" w:author="xiezhuhua" w:date="2025-07-23T16:08:40Z">
        <w:r>
          <w:rPr>
            <w:rFonts w:hint="eastAsia"/>
            <w:lang w:val="en-US" w:eastAsia="zh-CN"/>
          </w:rPr>
          <w:t>停电</w:t>
        </w:r>
      </w:ins>
      <w:ins w:id="311" w:author="xiezhuhua" w:date="2025-07-23T16:08:42Z">
        <w:r>
          <w:rPr>
            <w:rFonts w:hint="eastAsia"/>
            <w:lang w:val="en-US" w:eastAsia="zh-CN"/>
          </w:rPr>
          <w:t>改成</w:t>
        </w:r>
      </w:ins>
      <w:ins w:id="312" w:author="xiezhuhua" w:date="2025-07-23T16:08:45Z">
        <w:r>
          <w:rPr>
            <w:rFonts w:hint="eastAsia"/>
            <w:lang w:val="en-US" w:eastAsia="zh-CN"/>
          </w:rPr>
          <w:t>国网计划</w:t>
        </w:r>
      </w:ins>
      <w:ins w:id="313" w:author="xiezhuhua" w:date="2025-07-23T16:08:48Z">
        <w:r>
          <w:rPr>
            <w:rFonts w:hint="eastAsia"/>
            <w:lang w:val="en-US" w:eastAsia="zh-CN"/>
          </w:rPr>
          <w:t>停电</w:t>
        </w:r>
      </w:ins>
      <w:r>
        <w:rPr>
          <w:rFonts w:hint="eastAsia"/>
          <w:lang w:val="en-US" w:eastAsia="zh-CN"/>
        </w:rPr>
        <w:t>，超期服役详情改成设备分析</w:t>
      </w:r>
    </w:p>
    <w:p w14:paraId="4A1ABCA3">
      <w:pPr>
        <w:numPr>
          <w:ilvl w:val="-1"/>
          <w:numId w:val="0"/>
        </w:numPr>
        <w:bidi w:val="0"/>
        <w:ind w:leftChars="0"/>
        <w:rPr>
          <w:rFonts w:hint="default"/>
          <w:lang w:val="en-US" w:eastAsia="zh-CN"/>
        </w:rPr>
        <w:pPrChange w:id="314" w:author="xiezhuhua" w:date="2025-07-23T16:07:45Z">
          <w:pPr>
            <w:numPr>
              <w:ilvl w:val="0"/>
              <w:numId w:val="0"/>
            </w:numPr>
            <w:bidi w:val="0"/>
            <w:ind w:leftChars="0"/>
          </w:pPr>
        </w:pPrChange>
      </w:pPr>
      <w:ins w:id="315" w:author="xiezhuhua" w:date="2025-07-23T16:07:30Z">
        <w:r>
          <w:rPr>
            <w:rFonts w:hint="default"/>
            <w:lang w:val="en-US" w:eastAsia="zh-CN"/>
          </w:rPr>
          <w:drawing>
            <wp:inline distT="0" distB="0" distL="114300" distR="114300">
              <wp:extent cx="5270500" cy="2882900"/>
              <wp:effectExtent l="0" t="0" r="0" b="0"/>
              <wp:docPr id="22" name="图片 22" descr="175325802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53258029947"/>
                      <pic:cNvPicPr>
                        <a:picLocks noChangeAspect="1"/>
                      </pic:cNvPicPr>
                    </pic:nvPicPr>
                    <pic:blipFill>
                      <a:blip r:embed="rId19"/>
                      <a:stretch>
                        <a:fillRect/>
                      </a:stretch>
                    </pic:blipFill>
                    <pic:spPr>
                      <a:xfrm>
                        <a:off x="0" y="0"/>
                        <a:ext cx="5270500" cy="2882900"/>
                      </a:xfrm>
                      <a:prstGeom prst="rect">
                        <a:avLst/>
                      </a:prstGeom>
                    </pic:spPr>
                  </pic:pic>
                </a:graphicData>
              </a:graphic>
            </wp:inline>
          </w:drawing>
        </w:r>
      </w:ins>
    </w:p>
    <w:p w14:paraId="4CB69998">
      <w:pPr>
        <w:numPr>
          <w:ilvl w:val="-1"/>
          <w:numId w:val="0"/>
        </w:numPr>
        <w:bidi w:val="0"/>
        <w:ind w:leftChars="0"/>
        <w:rPr>
          <w:rFonts w:hint="default"/>
          <w:lang w:val="en-US" w:eastAsia="zh-CN"/>
        </w:rPr>
        <w:pPrChange w:id="317" w:author="xiezhuhua" w:date="2025-07-23T16:07:45Z">
          <w:pPr>
            <w:numPr>
              <w:ilvl w:val="0"/>
              <w:numId w:val="0"/>
            </w:numPr>
            <w:bidi w:val="0"/>
            <w:ind w:leftChars="0"/>
          </w:pPr>
        </w:pPrChange>
      </w:pPr>
      <w:r>
        <w:rPr>
          <w:rFonts w:hint="eastAsia"/>
          <w:lang w:val="en-US" w:eastAsia="zh-CN"/>
        </w:rPr>
        <w:t>按方案第三个。（P1）</w:t>
      </w:r>
    </w:p>
    <w:p w14:paraId="282AF852">
      <w:pPr>
        <w:numPr>
          <w:ilvl w:val="-1"/>
          <w:numId w:val="0"/>
        </w:numPr>
        <w:bidi w:val="0"/>
        <w:ind w:leftChars="0"/>
        <w:rPr>
          <w:ins w:id="319" w:author="xiezhuhua" w:date="2025-07-23T16:07:54Z"/>
          <w:rFonts w:hint="default"/>
          <w:lang w:val="en-US" w:eastAsia="zh-CN"/>
        </w:rPr>
        <w:pPrChange w:id="318" w:author="xiezhuhua" w:date="2025-07-23T16:07:45Z">
          <w:pPr>
            <w:numPr>
              <w:ilvl w:val="0"/>
              <w:numId w:val="0"/>
            </w:numPr>
            <w:bidi w:val="0"/>
            <w:ind w:leftChars="0"/>
          </w:pPr>
        </w:pPrChange>
      </w:pPr>
      <w:r>
        <w:rPr>
          <w:rFonts w:hint="default"/>
          <w:lang w:val="en-US" w:eastAsia="zh-CN"/>
        </w:rPr>
        <w:drawing>
          <wp:inline distT="0" distB="0" distL="114300" distR="114300">
            <wp:extent cx="5264785" cy="3218815"/>
            <wp:effectExtent l="0" t="0" r="5715" b="6985"/>
            <wp:docPr id="41" name="图片 41" descr="c33f0d05bb3c51c5a7799bb293db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33f0d05bb3c51c5a7799bb293db050"/>
                    <pic:cNvPicPr>
                      <a:picLocks noChangeAspect="1"/>
                    </pic:cNvPicPr>
                  </pic:nvPicPr>
                  <pic:blipFill>
                    <a:blip r:embed="rId20"/>
                    <a:stretch>
                      <a:fillRect/>
                    </a:stretch>
                  </pic:blipFill>
                  <pic:spPr>
                    <a:xfrm>
                      <a:off x="0" y="0"/>
                      <a:ext cx="5264785" cy="3218815"/>
                    </a:xfrm>
                    <a:prstGeom prst="rect">
                      <a:avLst/>
                    </a:prstGeom>
                  </pic:spPr>
                </pic:pic>
              </a:graphicData>
            </a:graphic>
          </wp:inline>
        </w:drawing>
      </w:r>
    </w:p>
    <w:p w14:paraId="58EBE9D7">
      <w:pPr>
        <w:numPr>
          <w:ilvl w:val="0"/>
          <w:numId w:val="3"/>
          <w:ins w:id="321" w:author="xiezhuhua" w:date="2025-07-23T16:33:25Z"/>
        </w:numPr>
        <w:bidi w:val="0"/>
        <w:ind w:leftChars="0"/>
        <w:rPr>
          <w:rFonts w:hint="eastAsia"/>
          <w:lang w:val="en-US" w:eastAsia="zh-CN"/>
        </w:rPr>
        <w:pPrChange w:id="320" w:author="xiezhuhua" w:date="2025-07-23T16:33:25Z">
          <w:pPr>
            <w:numPr>
              <w:ilvl w:val="0"/>
              <w:numId w:val="0"/>
            </w:numPr>
            <w:bidi w:val="0"/>
            <w:ind w:leftChars="0"/>
          </w:pPr>
        </w:pPrChange>
      </w:pPr>
      <w:ins w:id="322" w:author="xiezhuhua" w:date="2025-07-23T16:32:55Z">
        <w:r>
          <w:rPr>
            <w:rFonts w:hint="eastAsia"/>
            <w:lang w:val="en-US" w:eastAsia="zh-CN"/>
          </w:rPr>
          <w:t>蓄电池</w:t>
        </w:r>
      </w:ins>
      <w:ins w:id="323" w:author="xiezhuhua" w:date="2025-07-23T16:32:57Z">
        <w:r>
          <w:rPr>
            <w:rFonts w:hint="eastAsia"/>
            <w:lang w:val="en-US" w:eastAsia="zh-CN"/>
          </w:rPr>
          <w:t>放电</w:t>
        </w:r>
      </w:ins>
      <w:ins w:id="324" w:author="xiezhuhua" w:date="2025-07-23T16:32:58Z">
        <w:r>
          <w:rPr>
            <w:rFonts w:hint="eastAsia"/>
            <w:lang w:val="en-US" w:eastAsia="zh-CN"/>
          </w:rPr>
          <w:t>分析</w:t>
        </w:r>
      </w:ins>
      <w:ins w:id="325" w:author="xiezhuhua" w:date="2025-07-23T16:33:01Z">
        <w:r>
          <w:rPr>
            <w:rFonts w:hint="eastAsia"/>
            <w:lang w:val="en-US" w:eastAsia="zh-CN"/>
          </w:rPr>
          <w:t>跳转</w:t>
        </w:r>
      </w:ins>
      <w:ins w:id="326" w:author="xiezhuhua" w:date="2025-07-23T16:33:02Z">
        <w:r>
          <w:rPr>
            <w:rFonts w:hint="eastAsia"/>
            <w:lang w:val="en-US" w:eastAsia="zh-CN"/>
          </w:rPr>
          <w:t>到</w:t>
        </w:r>
      </w:ins>
      <w:ins w:id="327" w:author="xiezhuhua" w:date="2025-07-23T16:33:17Z">
        <w:r>
          <w:rPr>
            <w:rFonts w:hint="eastAsia"/>
            <w:lang w:val="en-US" w:eastAsia="zh-CN"/>
          </w:rPr>
          <w:t>遥测量</w:t>
        </w:r>
      </w:ins>
      <w:ins w:id="328" w:author="xiezhuhua" w:date="2025-07-23T16:33:23Z">
        <w:r>
          <w:rPr>
            <w:rFonts w:hint="eastAsia"/>
            <w:lang w:val="en-US" w:eastAsia="zh-CN"/>
          </w:rPr>
          <w:t>曲线</w:t>
        </w:r>
      </w:ins>
      <w:ins w:id="329" w:author="xiezhuhua" w:date="2025-07-23T16:33:24Z">
        <w:r>
          <w:rPr>
            <w:rFonts w:hint="eastAsia"/>
            <w:lang w:val="en-US" w:eastAsia="zh-CN"/>
          </w:rPr>
          <w:t>页面</w:t>
        </w:r>
      </w:ins>
      <w:r>
        <w:rPr>
          <w:rFonts w:hint="eastAsia"/>
          <w:lang w:val="en-US" w:eastAsia="zh-CN"/>
        </w:rPr>
        <w:t>，遥测量曲线页面查询条件位置变更，先放市、区县、站点、机房（新增查询字段）、再选遥测量类型、区域设备测点、查询日期、最大返回行。（P3）</w:t>
      </w:r>
    </w:p>
    <w:p w14:paraId="44EE5F91">
      <w:pPr>
        <w:numPr>
          <w:ilvl w:val="0"/>
          <w:numId w:val="0"/>
        </w:numPr>
        <w:bidi w:val="0"/>
        <w:ind w:leftChars="0"/>
        <w:rPr>
          <w:ins w:id="330" w:author="xiezhuhua" w:date="2025-07-23T16:33:25Z"/>
          <w:rFonts w:hint="eastAsia"/>
          <w:lang w:val="en-US" w:eastAsia="zh-CN"/>
        </w:rPr>
      </w:pPr>
    </w:p>
    <w:p w14:paraId="2340D2F1">
      <w:pPr>
        <w:numPr>
          <w:ilvl w:val="-1"/>
          <w:numId w:val="0"/>
        </w:numPr>
        <w:bidi w:val="0"/>
        <w:ind w:leftChars="0"/>
        <w:rPr>
          <w:rFonts w:hint="default"/>
          <w:lang w:val="en-US" w:eastAsia="zh-CN"/>
        </w:rPr>
        <w:pPrChange w:id="331" w:author="xiezhuhua" w:date="2025-07-23T16:33:26Z">
          <w:pPr>
            <w:numPr>
              <w:ilvl w:val="0"/>
              <w:numId w:val="0"/>
            </w:numPr>
            <w:bidi w:val="0"/>
            <w:ind w:leftChars="0"/>
          </w:pPr>
        </w:pPrChange>
      </w:pPr>
      <w:ins w:id="332" w:author="xiezhuhua" w:date="2025-07-23T16:33:26Z">
        <w:r>
          <w:rPr>
            <w:rFonts w:hint="default"/>
            <w:lang w:val="en-US" w:eastAsia="zh-CN"/>
          </w:rPr>
          <w:drawing>
            <wp:inline distT="0" distB="0" distL="114300" distR="114300">
              <wp:extent cx="5270500" cy="2999740"/>
              <wp:effectExtent l="0" t="0" r="0" b="10160"/>
              <wp:docPr id="23" name="图片 23" descr="175325955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753259551866"/>
                      <pic:cNvPicPr>
                        <a:picLocks noChangeAspect="1"/>
                      </pic:cNvPicPr>
                    </pic:nvPicPr>
                    <pic:blipFill>
                      <a:blip r:embed="rId21"/>
                      <a:stretch>
                        <a:fillRect/>
                      </a:stretch>
                    </pic:blipFill>
                    <pic:spPr>
                      <a:xfrm>
                        <a:off x="0" y="0"/>
                        <a:ext cx="5270500" cy="2999740"/>
                      </a:xfrm>
                      <a:prstGeom prst="rect">
                        <a:avLst/>
                      </a:prstGeom>
                    </pic:spPr>
                  </pic:pic>
                </a:graphicData>
              </a:graphic>
            </wp:inline>
          </w:drawing>
        </w:r>
      </w:ins>
    </w:p>
    <w:p w14:paraId="124CAEE1">
      <w:pPr>
        <w:numPr>
          <w:ilvl w:val="-1"/>
          <w:numId w:val="0"/>
        </w:numPr>
        <w:bidi w:val="0"/>
        <w:ind w:leftChars="0"/>
        <w:rPr>
          <w:rFonts w:hint="eastAsia"/>
          <w:lang w:val="en-US" w:eastAsia="zh-CN"/>
        </w:rPr>
        <w:pPrChange w:id="334" w:author="xiezhuhua" w:date="2025-07-23T16:33:26Z">
          <w:pPr>
            <w:numPr>
              <w:ilvl w:val="0"/>
              <w:numId w:val="0"/>
            </w:numPr>
            <w:bidi w:val="0"/>
            <w:ind w:leftChars="0"/>
          </w:pPr>
        </w:pPrChange>
      </w:pPr>
      <w:r>
        <w:rPr>
          <w:rFonts w:hint="eastAsia"/>
          <w:lang w:val="en-US" w:eastAsia="zh-CN"/>
        </w:rPr>
        <w:t>选择多个测点，但只有一条曲线（P1）</w:t>
      </w:r>
    </w:p>
    <w:p w14:paraId="38F3D66F">
      <w:pPr>
        <w:numPr>
          <w:ilvl w:val="-1"/>
          <w:numId w:val="0"/>
        </w:numPr>
        <w:bidi w:val="0"/>
        <w:ind w:leftChars="0"/>
        <w:rPr>
          <w:rFonts w:hint="default"/>
          <w:lang w:val="en-US" w:eastAsia="zh-CN"/>
        </w:rPr>
        <w:pPrChange w:id="335" w:author="xiezhuhua" w:date="2025-07-23T16:33:26Z">
          <w:pPr>
            <w:numPr>
              <w:ilvl w:val="0"/>
              <w:numId w:val="0"/>
            </w:numPr>
            <w:bidi w:val="0"/>
            <w:ind w:leftChars="0"/>
          </w:pPr>
        </w:pPrChange>
      </w:pPr>
      <w:r>
        <w:rPr>
          <w:rFonts w:hint="default"/>
          <w:lang w:val="en-US" w:eastAsia="zh-CN"/>
        </w:rPr>
        <w:drawing>
          <wp:inline distT="0" distB="0" distL="114300" distR="114300">
            <wp:extent cx="5273675" cy="2875915"/>
            <wp:effectExtent l="0" t="0" r="9525" b="6985"/>
            <wp:docPr id="24" name="图片 24" descr="175325972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53259728432"/>
                    <pic:cNvPicPr>
                      <a:picLocks noChangeAspect="1"/>
                    </pic:cNvPicPr>
                  </pic:nvPicPr>
                  <pic:blipFill>
                    <a:blip r:embed="rId22"/>
                    <a:stretch>
                      <a:fillRect/>
                    </a:stretch>
                  </pic:blipFill>
                  <pic:spPr>
                    <a:xfrm>
                      <a:off x="0" y="0"/>
                      <a:ext cx="5273675" cy="2875915"/>
                    </a:xfrm>
                    <a:prstGeom prst="rect">
                      <a:avLst/>
                    </a:prstGeom>
                  </pic:spPr>
                </pic:pic>
              </a:graphicData>
            </a:graphic>
          </wp:inline>
        </w:drawing>
      </w:r>
    </w:p>
    <w:p w14:paraId="17BEA184">
      <w:pPr>
        <w:numPr>
          <w:ilvl w:val="-1"/>
          <w:numId w:val="0"/>
        </w:numPr>
        <w:bidi w:val="0"/>
        <w:ind w:leftChars="0"/>
        <w:rPr>
          <w:rFonts w:hint="eastAsia"/>
          <w:lang w:val="en-US" w:eastAsia="zh-CN"/>
        </w:rPr>
        <w:pPrChange w:id="336" w:author="xiezhuhua" w:date="2025-07-23T16:33:26Z">
          <w:pPr>
            <w:numPr>
              <w:ilvl w:val="0"/>
              <w:numId w:val="0"/>
            </w:numPr>
            <w:bidi w:val="0"/>
            <w:ind w:leftChars="0"/>
          </w:pPr>
        </w:pPrChange>
      </w:pPr>
      <w:r>
        <w:rPr>
          <w:rFonts w:hint="eastAsia"/>
          <w:lang w:val="en-US" w:eastAsia="zh-CN"/>
        </w:rPr>
        <w:t>对于查询日期范围内，如果存在峰值或谷底值分别不超过3个（限制3个是因为故地值或峰值太多会引起数据交叠不好看），则在曲线上分别标注峰值和谷底值的数字。（P1）</w:t>
      </w:r>
    </w:p>
    <w:p w14:paraId="5E6AC398">
      <w:pPr>
        <w:numPr>
          <w:ilvl w:val="0"/>
          <w:numId w:val="3"/>
        </w:numPr>
        <w:bidi w:val="0"/>
        <w:ind w:leftChars="0"/>
        <w:rPr>
          <w:rFonts w:hint="eastAsia"/>
          <w:highlight w:val="yellow"/>
          <w:lang w:val="en-US" w:eastAsia="zh-CN"/>
        </w:rPr>
        <w:pPrChange w:id="337" w:author="xiezhuhua" w:date="2025-07-23T16:33:26Z">
          <w:pPr>
            <w:numPr>
              <w:ilvl w:val="0"/>
              <w:numId w:val="0"/>
            </w:numPr>
            <w:bidi w:val="0"/>
            <w:ind w:leftChars="0"/>
          </w:pPr>
        </w:pPrChange>
      </w:pPr>
      <w:r>
        <w:rPr>
          <w:rFonts w:hint="eastAsia"/>
          <w:highlight w:val="yellow"/>
          <w:lang w:val="en-US" w:eastAsia="zh-CN"/>
        </w:rPr>
        <w:t>点击常用工具的蓄电池续航分析，跳转到运维-蓄电池续航分析的详情表</w:t>
      </w:r>
    </w:p>
    <w:p w14:paraId="3F7D0438">
      <w:pPr>
        <w:numPr>
          <w:ilvl w:val="0"/>
          <w:numId w:val="0"/>
        </w:numPr>
        <w:bidi w:val="0"/>
        <w:ind w:leftChars="0"/>
        <w:rPr>
          <w:rFonts w:hint="eastAsia"/>
          <w:highlight w:val="yellow"/>
          <w:lang w:val="en-US" w:eastAsia="zh-CN"/>
        </w:rPr>
      </w:pPr>
      <w:r>
        <w:rPr>
          <w:rFonts w:hint="eastAsia"/>
          <w:highlight w:val="yellow"/>
          <w:lang w:val="en-US" w:eastAsia="zh-CN"/>
        </w:rPr>
        <w:t>蓄电池的续航分析，详情表增加站点字段（P1）</w:t>
      </w:r>
    </w:p>
    <w:p w14:paraId="50352F3D">
      <w:pPr>
        <w:numPr>
          <w:ilvl w:val="0"/>
          <w:numId w:val="0"/>
        </w:numPr>
        <w:bidi w:val="0"/>
        <w:ind w:leftChars="0"/>
        <w:rPr>
          <w:rFonts w:hint="default"/>
          <w:lang w:val="en-US" w:eastAsia="zh-CN"/>
        </w:rPr>
      </w:pPr>
      <w:r>
        <w:rPr>
          <w:rFonts w:hint="default"/>
          <w:lang w:val="en-US" w:eastAsia="zh-CN"/>
        </w:rPr>
        <w:drawing>
          <wp:inline distT="0" distB="0" distL="114300" distR="114300">
            <wp:extent cx="5269230" cy="2984500"/>
            <wp:effectExtent l="0" t="0" r="1270" b="0"/>
            <wp:docPr id="25" name="图片 25" descr="175326502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753265029765"/>
                    <pic:cNvPicPr>
                      <a:picLocks noChangeAspect="1"/>
                    </pic:cNvPicPr>
                  </pic:nvPicPr>
                  <pic:blipFill>
                    <a:blip r:embed="rId23"/>
                    <a:stretch>
                      <a:fillRect/>
                    </a:stretch>
                  </pic:blipFill>
                  <pic:spPr>
                    <a:xfrm>
                      <a:off x="0" y="0"/>
                      <a:ext cx="5269230" cy="2984500"/>
                    </a:xfrm>
                    <a:prstGeom prst="rect">
                      <a:avLst/>
                    </a:prstGeom>
                  </pic:spPr>
                </pic:pic>
              </a:graphicData>
            </a:graphic>
          </wp:inline>
        </w:drawing>
      </w:r>
    </w:p>
    <w:p w14:paraId="765644CB">
      <w:pPr>
        <w:numPr>
          <w:ilvl w:val="0"/>
          <w:numId w:val="3"/>
        </w:numPr>
        <w:bidi w:val="0"/>
        <w:ind w:leftChars="0"/>
        <w:rPr>
          <w:rFonts w:hint="eastAsia"/>
          <w:lang w:val="en-US" w:eastAsia="zh-CN"/>
        </w:rPr>
        <w:pPrChange w:id="338" w:author="xiezhuhua" w:date="2025-07-23T16:33:26Z">
          <w:pPr>
            <w:numPr>
              <w:ilvl w:val="0"/>
              <w:numId w:val="0"/>
            </w:numPr>
            <w:bidi w:val="0"/>
            <w:ind w:leftChars="0"/>
          </w:pPr>
        </w:pPrChange>
      </w:pPr>
      <w:r>
        <w:rPr>
          <w:rFonts w:hint="eastAsia"/>
          <w:lang w:val="en-US" w:eastAsia="zh-CN"/>
        </w:rPr>
        <w:t>点击站点能耗跳转，日期查询和报表里的日期数据不一致。（P1）</w:t>
      </w:r>
    </w:p>
    <w:p w14:paraId="05FC545B">
      <w:pPr>
        <w:numPr>
          <w:ilvl w:val="0"/>
          <w:numId w:val="0"/>
        </w:numPr>
        <w:bidi w:val="0"/>
        <w:ind w:leftChars="0"/>
        <w:rPr>
          <w:rFonts w:hint="default"/>
          <w:lang w:val="en-US" w:eastAsia="zh-CN"/>
        </w:rPr>
      </w:pPr>
      <w:r>
        <w:rPr>
          <w:rFonts w:hint="default"/>
          <w:lang w:val="en-US" w:eastAsia="zh-CN"/>
        </w:rPr>
        <w:drawing>
          <wp:inline distT="0" distB="0" distL="114300" distR="114300">
            <wp:extent cx="5271770" cy="3031490"/>
            <wp:effectExtent l="0" t="0" r="11430" b="3810"/>
            <wp:docPr id="27" name="图片 27" descr="175326645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53266457222"/>
                    <pic:cNvPicPr>
                      <a:picLocks noChangeAspect="1"/>
                    </pic:cNvPicPr>
                  </pic:nvPicPr>
                  <pic:blipFill>
                    <a:blip r:embed="rId24"/>
                    <a:stretch>
                      <a:fillRect/>
                    </a:stretch>
                  </pic:blipFill>
                  <pic:spPr>
                    <a:xfrm>
                      <a:off x="0" y="0"/>
                      <a:ext cx="5271770" cy="3031490"/>
                    </a:xfrm>
                    <a:prstGeom prst="rect">
                      <a:avLst/>
                    </a:prstGeom>
                  </pic:spPr>
                </pic:pic>
              </a:graphicData>
            </a:graphic>
          </wp:inline>
        </w:drawing>
      </w:r>
    </w:p>
    <w:p w14:paraId="425A1EEB">
      <w:pPr>
        <w:numPr>
          <w:ilvl w:val="0"/>
          <w:numId w:val="3"/>
        </w:numPr>
        <w:bidi w:val="0"/>
        <w:ind w:leftChars="0"/>
        <w:rPr>
          <w:rFonts w:hint="eastAsia"/>
          <w:lang w:val="en-US" w:eastAsia="zh-CN"/>
        </w:rPr>
        <w:pPrChange w:id="339" w:author="xiezhuhua" w:date="2025-07-23T16:33:26Z">
          <w:pPr>
            <w:numPr>
              <w:ilvl w:val="0"/>
              <w:numId w:val="0"/>
            </w:numPr>
            <w:bidi w:val="0"/>
            <w:ind w:leftChars="0"/>
          </w:pPr>
        </w:pPrChange>
      </w:pPr>
      <w:r>
        <w:rPr>
          <w:rFonts w:hint="eastAsia"/>
          <w:lang w:val="en-US" w:eastAsia="zh-CN"/>
        </w:rPr>
        <w:t>点击超期服役跳转超期服役-站点级分析报表（</w:t>
      </w:r>
      <w:r>
        <w:rPr>
          <w:rFonts w:hint="eastAsia"/>
          <w:color w:val="FF0000"/>
          <w:lang w:val="en-US" w:eastAsia="zh-CN"/>
        </w:rPr>
        <w:t>优先级靠后</w:t>
      </w:r>
      <w:r>
        <w:rPr>
          <w:rFonts w:hint="eastAsia"/>
          <w:lang w:val="en-US" w:eastAsia="zh-CN"/>
        </w:rPr>
        <w:t>）（P3）</w:t>
      </w:r>
    </w:p>
    <w:p w14:paraId="1C629DCD">
      <w:pPr>
        <w:numPr>
          <w:ilvl w:val="0"/>
          <w:numId w:val="0"/>
        </w:numPr>
        <w:bidi w:val="0"/>
        <w:ind w:leftChars="0"/>
        <w:rPr>
          <w:rFonts w:hint="eastAsia"/>
          <w:lang w:val="en-US" w:eastAsia="zh-CN"/>
        </w:rPr>
      </w:pPr>
      <w:r>
        <w:rPr>
          <w:rFonts w:hint="eastAsia"/>
          <w:lang w:val="en-US" w:eastAsia="zh-CN"/>
        </w:rPr>
        <w:t>新增 运维-超期服役-站点分析</w:t>
      </w:r>
    </w:p>
    <w:p w14:paraId="3BB08726">
      <w:pPr>
        <w:numPr>
          <w:ilvl w:val="0"/>
          <w:numId w:val="0"/>
        </w:numPr>
        <w:bidi w:val="0"/>
        <w:ind w:leftChars="0"/>
        <w:rPr>
          <w:rFonts w:hint="eastAsia"/>
          <w:lang w:val="en-US" w:eastAsia="zh-CN"/>
        </w:rPr>
      </w:pPr>
      <w:r>
        <w:rPr>
          <w:rFonts w:hint="eastAsia"/>
          <w:lang w:val="en-US" w:eastAsia="zh-CN"/>
        </w:rPr>
        <w:t>设计页面，做些可视化好看的图，包含元素，</w:t>
      </w:r>
    </w:p>
    <w:p w14:paraId="309ABEEF">
      <w:pPr>
        <w:numPr>
          <w:ilvl w:val="0"/>
          <w:numId w:val="0"/>
        </w:numPr>
        <w:bidi w:val="0"/>
        <w:ind w:leftChars="0"/>
        <w:rPr>
          <w:rFonts w:hint="default"/>
          <w:lang w:val="en-US" w:eastAsia="zh-CN"/>
        </w:rPr>
      </w:pPr>
      <w:r>
        <w:rPr>
          <w:rFonts w:hint="eastAsia"/>
          <w:lang w:val="en-US" w:eastAsia="zh-CN"/>
        </w:rPr>
        <w:t>查询条件：地市、区县、站点（可输入查询下拉，模糊搜索），默认显示全省</w:t>
      </w:r>
    </w:p>
    <w:p w14:paraId="171C04B3">
      <w:pPr>
        <w:numPr>
          <w:ilvl w:val="0"/>
          <w:numId w:val="0"/>
        </w:numPr>
        <w:bidi w:val="0"/>
        <w:ind w:leftChars="0"/>
        <w:rPr>
          <w:rFonts w:hint="default"/>
          <w:lang w:val="en-US" w:eastAsia="zh-CN"/>
        </w:rPr>
      </w:pPr>
      <w:r>
        <w:rPr>
          <w:rFonts w:hint="eastAsia"/>
          <w:lang w:val="en-US" w:eastAsia="zh-CN"/>
        </w:rPr>
        <w:t>设备总量，超期设备数量，超期设备占比（与查询条件联动）</w:t>
      </w:r>
    </w:p>
    <w:p w14:paraId="38DB1236">
      <w:pPr>
        <w:numPr>
          <w:ilvl w:val="0"/>
          <w:numId w:val="0"/>
        </w:numPr>
        <w:bidi w:val="0"/>
        <w:ind w:leftChars="0"/>
        <w:rPr>
          <w:rFonts w:hint="eastAsia"/>
          <w:lang w:val="en-US" w:eastAsia="zh-CN"/>
        </w:rPr>
      </w:pPr>
      <w:r>
        <w:rPr>
          <w:rFonts w:hint="eastAsia"/>
          <w:lang w:val="en-US" w:eastAsia="zh-CN"/>
        </w:rPr>
        <w:t>列举12类设备类型设备总量，超期数量，超期占比（与查询条件联动）</w:t>
      </w:r>
    </w:p>
    <w:p w14:paraId="5671261B">
      <w:pPr>
        <w:numPr>
          <w:ilvl w:val="0"/>
          <w:numId w:val="0"/>
        </w:numPr>
        <w:bidi w:val="0"/>
        <w:ind w:leftChars="0"/>
        <w:rPr>
          <w:rFonts w:hint="default"/>
          <w:lang w:val="en-US" w:eastAsia="zh-CN"/>
        </w:rPr>
      </w:pPr>
      <w:r>
        <w:rPr>
          <w:rFonts w:hint="eastAsia"/>
          <w:lang w:val="en-US" w:eastAsia="zh-CN"/>
        </w:rPr>
        <w:t>站点详情表：字段按超期服役-超期服役设备详情表字段展示（与查询条件联动）</w:t>
      </w:r>
    </w:p>
    <w:p w14:paraId="777A052E">
      <w:pPr>
        <w:numPr>
          <w:ilvl w:val="0"/>
          <w:numId w:val="0"/>
        </w:numPr>
        <w:bidi w:val="0"/>
        <w:ind w:leftChars="0"/>
        <w:rPr>
          <w:ins w:id="340" w:author="xiezhuhua" w:date="2025-07-23T16:04:01Z"/>
          <w:rFonts w:hint="default"/>
          <w:lang w:val="en-US" w:eastAsia="zh-CN"/>
        </w:rPr>
      </w:pPr>
    </w:p>
    <w:p w14:paraId="1FF30084">
      <w:pPr>
        <w:numPr>
          <w:ilvl w:val="0"/>
          <w:numId w:val="3"/>
        </w:numPr>
        <w:bidi w:val="0"/>
        <w:ind w:leftChars="0"/>
        <w:rPr>
          <w:rFonts w:hint="eastAsia"/>
          <w:lang w:val="en-US" w:eastAsia="zh-CN"/>
        </w:rPr>
        <w:pPrChange w:id="341" w:author="xiezhuhua" w:date="2025-07-09T09:32:23Z">
          <w:pPr>
            <w:numPr>
              <w:ilvl w:val="0"/>
              <w:numId w:val="0"/>
            </w:numPr>
            <w:bidi w:val="0"/>
            <w:ind w:leftChars="0"/>
          </w:pPr>
        </w:pPrChange>
      </w:pPr>
      <w:r>
        <w:rPr>
          <w:rFonts w:hint="eastAsia"/>
          <w:lang w:val="en-US" w:eastAsia="zh-CN"/>
        </w:rPr>
        <w:t>（</w:t>
      </w:r>
      <w:r>
        <w:rPr>
          <w:rFonts w:hint="eastAsia"/>
          <w:color w:val="FF0000"/>
          <w:lang w:val="en-US" w:eastAsia="zh-CN"/>
        </w:rPr>
        <w:t>待定</w:t>
      </w:r>
      <w:r>
        <w:rPr>
          <w:rFonts w:hint="eastAsia"/>
          <w:lang w:val="en-US" w:eastAsia="zh-CN"/>
        </w:rPr>
        <w:t>）点击停电分析，跳转停电分析时，停电分析详情增加时间查询窗口，当使用上面统计时间范围时，停电分析详情与曲线图柱状图关联，当使用停电分析详情的时间查询时，不需要与上面关联，可最多显示一月的停电数据（与报表-停电分析详情报表同）（P3）</w:t>
      </w:r>
    </w:p>
    <w:p w14:paraId="61B11A16">
      <w:pPr>
        <w:numPr>
          <w:ilvl w:val="0"/>
          <w:numId w:val="0"/>
        </w:numPr>
        <w:bidi w:val="0"/>
        <w:ind w:leftChars="0"/>
      </w:pPr>
      <w:r>
        <w:drawing>
          <wp:inline distT="0" distB="0" distL="114300" distR="114300">
            <wp:extent cx="5267960" cy="3042285"/>
            <wp:effectExtent l="0" t="0" r="2540" b="571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5"/>
                    <a:stretch>
                      <a:fillRect/>
                    </a:stretch>
                  </pic:blipFill>
                  <pic:spPr>
                    <a:xfrm>
                      <a:off x="0" y="0"/>
                      <a:ext cx="5267960" cy="3042285"/>
                    </a:xfrm>
                    <a:prstGeom prst="rect">
                      <a:avLst/>
                    </a:prstGeom>
                    <a:noFill/>
                    <a:ln>
                      <a:noFill/>
                    </a:ln>
                  </pic:spPr>
                </pic:pic>
              </a:graphicData>
            </a:graphic>
          </wp:inline>
        </w:drawing>
      </w:r>
    </w:p>
    <w:p w14:paraId="4EBB69FB">
      <w:pPr>
        <w:numPr>
          <w:ilvl w:val="0"/>
          <w:numId w:val="0"/>
        </w:numPr>
        <w:bidi w:val="0"/>
        <w:ind w:leftChars="0"/>
        <w:rPr>
          <w:rFonts w:hint="eastAsia"/>
          <w:lang w:val="en-US" w:eastAsia="zh-CN"/>
        </w:rPr>
      </w:pPr>
      <w:r>
        <w:rPr>
          <w:rFonts w:hint="eastAsia"/>
          <w:lang w:val="en-US" w:eastAsia="zh-CN"/>
        </w:rPr>
        <w:t>停电分析详情停电数据做收敛。（P3）</w:t>
      </w:r>
    </w:p>
    <w:p w14:paraId="23AB3631">
      <w:pPr>
        <w:numPr>
          <w:ilvl w:val="0"/>
          <w:numId w:val="0"/>
        </w:numPr>
        <w:bidi w:val="0"/>
        <w:ind w:leftChars="0"/>
        <w:rPr>
          <w:rFonts w:hint="eastAsia"/>
          <w:lang w:val="en-US" w:eastAsia="zh-CN"/>
        </w:rPr>
      </w:pPr>
      <w:r>
        <w:rPr>
          <w:rFonts w:hint="eastAsia"/>
          <w:lang w:val="en-US" w:eastAsia="zh-CN"/>
        </w:rPr>
        <w:t>对于同机房且停电开始时间停电结束时间和停电结束时间一样的数据收敛成一行数据，且前方带箭头，点击可展开查看具体影响网元数。</w:t>
      </w:r>
    </w:p>
    <w:p w14:paraId="4256B184">
      <w:pPr>
        <w:numPr>
          <w:ilvl w:val="0"/>
          <w:numId w:val="0"/>
        </w:numPr>
        <w:bidi w:val="0"/>
        <w:ind w:leftChars="0"/>
        <w:rPr>
          <w:rFonts w:hint="eastAsia"/>
          <w:lang w:val="en-US" w:eastAsia="zh-CN"/>
        </w:rPr>
      </w:pPr>
      <w:r>
        <w:rPr>
          <w:rFonts w:hint="eastAsia"/>
          <w:b/>
          <w:bCs/>
          <w:lang w:val="en-US" w:eastAsia="zh-CN"/>
        </w:rPr>
        <w:t>收敛行字段：</w:t>
      </w:r>
      <w:r>
        <w:rPr>
          <w:rFonts w:hint="eastAsia"/>
          <w:lang w:val="en-US" w:eastAsia="zh-CN"/>
        </w:rPr>
        <w:t>省 地市</w:t>
      </w:r>
      <w:r>
        <w:rPr>
          <w:rFonts w:hint="eastAsia"/>
          <w:lang w:val="en-US" w:eastAsia="zh-CN"/>
        </w:rPr>
        <w:tab/>
      </w:r>
      <w:r>
        <w:rPr>
          <w:rFonts w:hint="eastAsia"/>
          <w:lang w:val="en-US" w:eastAsia="zh-CN"/>
        </w:rPr>
        <w:t>区县</w:t>
      </w:r>
      <w:r>
        <w:rPr>
          <w:rFonts w:hint="eastAsia"/>
          <w:lang w:val="en-US" w:eastAsia="zh-CN"/>
        </w:rPr>
        <w:tab/>
      </w:r>
      <w:r>
        <w:rPr>
          <w:rFonts w:hint="eastAsia"/>
          <w:lang w:val="en-US" w:eastAsia="zh-CN"/>
        </w:rPr>
        <w:t>站点名称</w:t>
      </w:r>
      <w:r>
        <w:rPr>
          <w:rFonts w:hint="eastAsia"/>
          <w:lang w:val="en-US" w:eastAsia="zh-CN"/>
        </w:rPr>
        <w:tab/>
      </w:r>
      <w:r>
        <w:rPr>
          <w:rFonts w:hint="eastAsia"/>
          <w:lang w:val="en-US" w:eastAsia="zh-CN"/>
        </w:rPr>
        <w:t>机房名称</w:t>
      </w:r>
      <w:r>
        <w:rPr>
          <w:rFonts w:hint="eastAsia"/>
          <w:lang w:val="en-US" w:eastAsia="zh-CN"/>
        </w:rPr>
        <w:tab/>
      </w:r>
      <w:r>
        <w:rPr>
          <w:rFonts w:hint="eastAsia"/>
          <w:lang w:val="en-US" w:eastAsia="zh-CN"/>
        </w:rPr>
        <w:t>是否塔维</w:t>
      </w:r>
      <w:r>
        <w:rPr>
          <w:rFonts w:hint="eastAsia"/>
          <w:lang w:val="en-US" w:eastAsia="zh-CN"/>
        </w:rPr>
        <w:tab/>
      </w:r>
      <w:r>
        <w:rPr>
          <w:rFonts w:hint="eastAsia"/>
          <w:lang w:val="en-US" w:eastAsia="zh-CN"/>
        </w:rPr>
        <w:t>站点类型</w:t>
      </w:r>
      <w:r>
        <w:rPr>
          <w:rFonts w:hint="eastAsia"/>
          <w:lang w:val="en-US" w:eastAsia="zh-CN"/>
        </w:rPr>
        <w:tab/>
      </w:r>
      <w:r>
        <w:rPr>
          <w:rFonts w:hint="eastAsia"/>
          <w:lang w:val="en-US" w:eastAsia="zh-CN"/>
        </w:rPr>
        <w:t>机房业务类型</w:t>
      </w:r>
      <w:r>
        <w:rPr>
          <w:rFonts w:hint="eastAsia"/>
          <w:lang w:val="en-US" w:eastAsia="zh-CN"/>
        </w:rPr>
        <w:tab/>
      </w:r>
      <w:r>
        <w:rPr>
          <w:rFonts w:hint="eastAsia"/>
          <w:lang w:val="en-US" w:eastAsia="zh-CN"/>
        </w:rPr>
        <w:t>机房业务下挂情况</w:t>
      </w:r>
      <w:r>
        <w:rPr>
          <w:rFonts w:hint="eastAsia"/>
          <w:lang w:val="en-US" w:eastAsia="zh-CN"/>
        </w:rPr>
        <w:tab/>
      </w:r>
      <w:r>
        <w:rPr>
          <w:rFonts w:hint="eastAsia"/>
          <w:lang w:val="en-US" w:eastAsia="zh-CN"/>
        </w:rPr>
        <w:t>机房续航时长（h）</w:t>
      </w:r>
      <w:r>
        <w:rPr>
          <w:rFonts w:hint="eastAsia"/>
          <w:lang w:val="en-US" w:eastAsia="zh-CN"/>
        </w:rPr>
        <w:tab/>
      </w:r>
      <w:r>
        <w:rPr>
          <w:rFonts w:hint="eastAsia"/>
          <w:lang w:val="en-US" w:eastAsia="zh-CN"/>
        </w:rPr>
        <w:t>停电告警名称</w:t>
      </w:r>
      <w:r>
        <w:rPr>
          <w:rFonts w:hint="eastAsia"/>
          <w:lang w:val="en-US" w:eastAsia="zh-CN"/>
        </w:rPr>
        <w:tab/>
      </w:r>
      <w:r>
        <w:rPr>
          <w:rFonts w:hint="eastAsia"/>
          <w:lang w:val="en-US" w:eastAsia="zh-CN"/>
        </w:rPr>
        <w:t>停电开始时间</w:t>
      </w:r>
      <w:r>
        <w:rPr>
          <w:rFonts w:hint="eastAsia"/>
          <w:lang w:val="en-US" w:eastAsia="zh-CN"/>
        </w:rPr>
        <w:tab/>
      </w:r>
      <w:r>
        <w:rPr>
          <w:rFonts w:hint="eastAsia"/>
          <w:lang w:val="en-US" w:eastAsia="zh-CN"/>
        </w:rPr>
        <w:t>停电结束时间</w:t>
      </w:r>
      <w:r>
        <w:rPr>
          <w:rFonts w:hint="eastAsia"/>
          <w:lang w:val="en-US" w:eastAsia="zh-CN"/>
        </w:rPr>
        <w:tab/>
      </w:r>
      <w:r>
        <w:rPr>
          <w:rFonts w:hint="eastAsia"/>
          <w:lang w:val="en-US" w:eastAsia="zh-CN"/>
        </w:rPr>
        <w:t>停电时长（h）</w:t>
      </w:r>
      <w:r>
        <w:rPr>
          <w:rFonts w:hint="eastAsia"/>
          <w:lang w:val="en-US" w:eastAsia="zh-CN"/>
        </w:rPr>
        <w:tab/>
      </w:r>
      <w:r>
        <w:rPr>
          <w:rFonts w:hint="eastAsia"/>
          <w:lang w:val="en-US" w:eastAsia="zh-CN"/>
        </w:rPr>
        <w:t>机房是否业务退服</w:t>
      </w:r>
      <w:r>
        <w:rPr>
          <w:rFonts w:hint="eastAsia"/>
          <w:lang w:val="en-US" w:eastAsia="zh-CN"/>
        </w:rPr>
        <w:tab/>
      </w:r>
      <w:r>
        <w:rPr>
          <w:rFonts w:hint="eastAsia"/>
          <w:lang w:val="en-US" w:eastAsia="zh-CN"/>
        </w:rPr>
        <w:t>发电情况</w:t>
      </w:r>
      <w:r>
        <w:rPr>
          <w:rFonts w:hint="eastAsia"/>
          <w:lang w:val="en-US" w:eastAsia="zh-CN"/>
        </w:rPr>
        <w:tab/>
      </w:r>
      <w:r>
        <w:rPr>
          <w:rFonts w:hint="eastAsia"/>
          <w:lang w:val="en-US" w:eastAsia="zh-CN"/>
        </w:rPr>
        <w:t>发电开始时间</w:t>
      </w:r>
      <w:r>
        <w:rPr>
          <w:rFonts w:hint="eastAsia"/>
          <w:lang w:val="en-US" w:eastAsia="zh-CN"/>
        </w:rPr>
        <w:tab/>
      </w:r>
      <w:r>
        <w:rPr>
          <w:rFonts w:hint="eastAsia"/>
          <w:lang w:val="en-US" w:eastAsia="zh-CN"/>
        </w:rPr>
        <w:t>发电结束时间</w:t>
      </w:r>
      <w:r>
        <w:rPr>
          <w:rFonts w:hint="eastAsia"/>
          <w:lang w:val="en-US" w:eastAsia="zh-CN"/>
        </w:rPr>
        <w:tab/>
      </w:r>
      <w:r>
        <w:rPr>
          <w:rFonts w:hint="eastAsia"/>
          <w:lang w:val="en-US" w:eastAsia="zh-CN"/>
        </w:rPr>
        <w:t>有效发电时长(h)</w:t>
      </w:r>
      <w:r>
        <w:rPr>
          <w:rFonts w:hint="eastAsia"/>
          <w:lang w:val="en-US" w:eastAsia="zh-CN"/>
        </w:rPr>
        <w:tab/>
      </w:r>
      <w:r>
        <w:rPr>
          <w:rFonts w:hint="eastAsia"/>
          <w:lang w:val="en-US" w:eastAsia="zh-CN"/>
        </w:rPr>
        <w:t>发电人</w:t>
      </w:r>
      <w:r>
        <w:rPr>
          <w:rFonts w:hint="eastAsia"/>
          <w:lang w:val="en-US" w:eastAsia="zh-CN"/>
        </w:rPr>
        <w:tab/>
      </w:r>
      <w:r>
        <w:rPr>
          <w:rFonts w:hint="eastAsia"/>
          <w:lang w:val="en-US" w:eastAsia="zh-CN"/>
        </w:rPr>
        <w:t>发电人联系电话</w:t>
      </w:r>
      <w:r>
        <w:rPr>
          <w:rFonts w:hint="eastAsia"/>
          <w:lang w:val="en-US" w:eastAsia="zh-CN"/>
        </w:rPr>
        <w:tab/>
      </w:r>
      <w:r>
        <w:rPr>
          <w:rFonts w:hint="eastAsia"/>
          <w:lang w:val="en-US" w:eastAsia="zh-CN"/>
        </w:rPr>
        <w:t>发电油机编号</w:t>
      </w:r>
      <w:r>
        <w:rPr>
          <w:rFonts w:hint="eastAsia"/>
          <w:lang w:val="en-US" w:eastAsia="zh-CN"/>
        </w:rPr>
        <w:tab/>
      </w:r>
      <w:r>
        <w:rPr>
          <w:rFonts w:hint="eastAsia"/>
          <w:lang w:val="en-US" w:eastAsia="zh-CN"/>
        </w:rPr>
        <w:t>油机模块编码</w:t>
      </w:r>
      <w:r>
        <w:rPr>
          <w:rFonts w:hint="eastAsia"/>
          <w:lang w:val="en-US" w:eastAsia="zh-CN"/>
        </w:rPr>
        <w:tab/>
      </w:r>
      <w:r>
        <w:rPr>
          <w:rFonts w:hint="eastAsia"/>
          <w:lang w:val="en-US" w:eastAsia="zh-CN"/>
        </w:rPr>
        <w:t>发电经纬度</w:t>
      </w:r>
      <w:r>
        <w:rPr>
          <w:rFonts w:hint="eastAsia"/>
          <w:lang w:val="en-US" w:eastAsia="zh-CN"/>
        </w:rPr>
        <w:tab/>
      </w:r>
      <w:r>
        <w:rPr>
          <w:rFonts w:hint="eastAsia"/>
          <w:lang w:val="en-US" w:eastAsia="zh-CN"/>
        </w:rPr>
        <w:t>误差距离</w:t>
      </w:r>
      <w:r>
        <w:rPr>
          <w:rFonts w:hint="eastAsia"/>
          <w:lang w:val="en-US" w:eastAsia="zh-CN"/>
        </w:rPr>
        <w:tab/>
      </w:r>
      <w:r>
        <w:rPr>
          <w:rFonts w:hint="eastAsia"/>
          <w:lang w:val="en-US" w:eastAsia="zh-CN"/>
        </w:rPr>
        <w:t>油耗情况</w:t>
      </w:r>
      <w:r>
        <w:rPr>
          <w:rFonts w:hint="eastAsia"/>
          <w:lang w:val="en-US" w:eastAsia="zh-CN"/>
        </w:rPr>
        <w:tab/>
      </w:r>
      <w:r>
        <w:rPr>
          <w:rFonts w:hint="eastAsia"/>
          <w:lang w:val="en-US" w:eastAsia="zh-CN"/>
        </w:rPr>
        <w:t>更新时间</w:t>
      </w:r>
      <w:r>
        <w:rPr>
          <w:rFonts w:hint="eastAsia"/>
          <w:lang w:val="en-US" w:eastAsia="zh-CN"/>
        </w:rPr>
        <w:tab/>
      </w:r>
      <w:r>
        <w:rPr>
          <w:rFonts w:hint="eastAsia"/>
          <w:lang w:val="en-US" w:eastAsia="zh-CN"/>
        </w:rPr>
        <w:t>维护单位</w:t>
      </w:r>
    </w:p>
    <w:p w14:paraId="3298A63D">
      <w:pPr>
        <w:numPr>
          <w:ilvl w:val="0"/>
          <w:numId w:val="0"/>
        </w:numPr>
        <w:bidi w:val="0"/>
        <w:ind w:leftChars="0"/>
        <w:rPr>
          <w:rFonts w:hint="eastAsia"/>
          <w:lang w:val="en-US" w:eastAsia="zh-CN"/>
        </w:rPr>
      </w:pPr>
      <w:r>
        <w:rPr>
          <w:rFonts w:hint="eastAsia"/>
          <w:b/>
          <w:bCs/>
          <w:lang w:val="en-US" w:eastAsia="zh-CN"/>
        </w:rPr>
        <w:t>展开行字段</w:t>
      </w:r>
      <w:r>
        <w:rPr>
          <w:rFonts w:hint="eastAsia"/>
          <w:lang w:val="en-US" w:eastAsia="zh-CN"/>
        </w:rPr>
        <w:t>：省</w:t>
      </w:r>
      <w:r>
        <w:rPr>
          <w:rFonts w:hint="eastAsia"/>
          <w:lang w:val="en-US" w:eastAsia="zh-CN"/>
        </w:rPr>
        <w:tab/>
      </w:r>
      <w:r>
        <w:rPr>
          <w:rFonts w:hint="eastAsia"/>
          <w:lang w:val="en-US" w:eastAsia="zh-CN"/>
        </w:rPr>
        <w:t>地市</w:t>
      </w:r>
      <w:r>
        <w:rPr>
          <w:rFonts w:hint="eastAsia"/>
          <w:lang w:val="en-US" w:eastAsia="zh-CN"/>
        </w:rPr>
        <w:tab/>
      </w:r>
      <w:r>
        <w:rPr>
          <w:rFonts w:hint="eastAsia"/>
          <w:lang w:val="en-US" w:eastAsia="zh-CN"/>
        </w:rPr>
        <w:t>区县</w:t>
      </w:r>
      <w:r>
        <w:rPr>
          <w:rFonts w:hint="eastAsia"/>
          <w:lang w:val="en-US" w:eastAsia="zh-CN"/>
        </w:rPr>
        <w:tab/>
      </w:r>
      <w:r>
        <w:rPr>
          <w:rFonts w:hint="eastAsia"/>
          <w:lang w:val="en-US" w:eastAsia="zh-CN"/>
        </w:rPr>
        <w:t>站点名称</w:t>
      </w:r>
      <w:r>
        <w:rPr>
          <w:rFonts w:hint="eastAsia"/>
          <w:lang w:val="en-US" w:eastAsia="zh-CN"/>
        </w:rPr>
        <w:tab/>
      </w:r>
      <w:r>
        <w:rPr>
          <w:rFonts w:hint="eastAsia"/>
          <w:lang w:val="en-US" w:eastAsia="zh-CN"/>
        </w:rPr>
        <w:t>机房名称</w:t>
      </w:r>
      <w:r>
        <w:rPr>
          <w:rFonts w:hint="eastAsia"/>
          <w:lang w:val="en-US" w:eastAsia="zh-CN"/>
        </w:rPr>
        <w:tab/>
      </w:r>
      <w:r>
        <w:rPr>
          <w:rFonts w:hint="eastAsia"/>
          <w:lang w:val="en-US" w:eastAsia="zh-CN"/>
        </w:rPr>
        <w:t>是否塔维</w:t>
      </w:r>
      <w:r>
        <w:rPr>
          <w:rFonts w:hint="eastAsia"/>
          <w:lang w:val="en-US" w:eastAsia="zh-CN"/>
        </w:rPr>
        <w:tab/>
      </w:r>
      <w:r>
        <w:rPr>
          <w:rFonts w:hint="eastAsia"/>
          <w:lang w:val="en-US" w:eastAsia="zh-CN"/>
        </w:rPr>
        <w:t>站点类型</w:t>
      </w:r>
      <w:r>
        <w:rPr>
          <w:rFonts w:hint="eastAsia"/>
          <w:lang w:val="en-US" w:eastAsia="zh-CN"/>
        </w:rPr>
        <w:tab/>
      </w:r>
      <w:r>
        <w:rPr>
          <w:rFonts w:hint="eastAsia"/>
          <w:lang w:val="en-US" w:eastAsia="zh-CN"/>
        </w:rPr>
        <w:t>机房业务类型</w:t>
      </w:r>
      <w:r>
        <w:rPr>
          <w:rFonts w:hint="eastAsia"/>
          <w:lang w:val="en-US" w:eastAsia="zh-CN"/>
        </w:rPr>
        <w:tab/>
      </w:r>
      <w:r>
        <w:rPr>
          <w:rFonts w:hint="eastAsia"/>
          <w:lang w:val="en-US" w:eastAsia="zh-CN"/>
        </w:rPr>
        <w:t>机房业务下挂情况</w:t>
      </w:r>
      <w:r>
        <w:rPr>
          <w:rFonts w:hint="eastAsia"/>
          <w:lang w:val="en-US" w:eastAsia="zh-CN"/>
        </w:rPr>
        <w:tab/>
      </w:r>
      <w:r>
        <w:rPr>
          <w:rFonts w:hint="eastAsia"/>
          <w:lang w:val="en-US" w:eastAsia="zh-CN"/>
        </w:rPr>
        <w:t>机房续航时长（h）</w:t>
      </w:r>
      <w:r>
        <w:rPr>
          <w:rFonts w:hint="eastAsia"/>
          <w:lang w:val="en-US" w:eastAsia="zh-CN"/>
        </w:rPr>
        <w:tab/>
      </w:r>
      <w:r>
        <w:rPr>
          <w:rFonts w:hint="eastAsia"/>
          <w:lang w:val="en-US" w:eastAsia="zh-CN"/>
        </w:rPr>
        <w:t>停电告警名称</w:t>
      </w:r>
      <w:r>
        <w:rPr>
          <w:rFonts w:hint="eastAsia"/>
          <w:lang w:val="en-US" w:eastAsia="zh-CN"/>
        </w:rPr>
        <w:tab/>
      </w:r>
      <w:r>
        <w:rPr>
          <w:rFonts w:hint="eastAsia"/>
          <w:lang w:val="en-US" w:eastAsia="zh-CN"/>
        </w:rPr>
        <w:t>停电开始时间</w:t>
      </w:r>
      <w:r>
        <w:rPr>
          <w:rFonts w:hint="eastAsia"/>
          <w:lang w:val="en-US" w:eastAsia="zh-CN"/>
        </w:rPr>
        <w:tab/>
      </w:r>
      <w:r>
        <w:rPr>
          <w:rFonts w:hint="eastAsia"/>
          <w:lang w:val="en-US" w:eastAsia="zh-CN"/>
        </w:rPr>
        <w:t>停电结束时间</w:t>
      </w:r>
      <w:r>
        <w:rPr>
          <w:rFonts w:hint="eastAsia"/>
          <w:lang w:val="en-US" w:eastAsia="zh-CN"/>
        </w:rPr>
        <w:tab/>
      </w:r>
      <w:r>
        <w:rPr>
          <w:rFonts w:hint="eastAsia"/>
          <w:lang w:val="en-US" w:eastAsia="zh-CN"/>
        </w:rPr>
        <w:t>停电时长（h）</w:t>
      </w:r>
      <w:r>
        <w:rPr>
          <w:rFonts w:hint="eastAsia"/>
          <w:lang w:val="en-US" w:eastAsia="zh-CN"/>
        </w:rPr>
        <w:tab/>
      </w:r>
      <w:r>
        <w:rPr>
          <w:rFonts w:hint="eastAsia"/>
          <w:lang w:val="en-US" w:eastAsia="zh-CN"/>
        </w:rPr>
        <w:t>机房是否业务退服</w:t>
      </w:r>
      <w:r>
        <w:rPr>
          <w:rFonts w:hint="eastAsia"/>
          <w:lang w:val="en-US" w:eastAsia="zh-CN"/>
        </w:rPr>
        <w:tab/>
      </w:r>
      <w:r>
        <w:rPr>
          <w:rFonts w:hint="eastAsia"/>
          <w:lang w:val="en-US" w:eastAsia="zh-CN"/>
        </w:rPr>
        <w:t>基站退服告警网元</w:t>
      </w:r>
      <w:r>
        <w:rPr>
          <w:rFonts w:hint="eastAsia"/>
          <w:lang w:val="en-US" w:eastAsia="zh-CN"/>
        </w:rPr>
        <w:tab/>
      </w:r>
      <w:r>
        <w:rPr>
          <w:rFonts w:hint="eastAsia"/>
          <w:lang w:val="en-US" w:eastAsia="zh-CN"/>
        </w:rPr>
        <w:t xml:space="preserve">基站退服告警名称 </w:t>
      </w:r>
      <w:r>
        <w:rPr>
          <w:rFonts w:hint="eastAsia"/>
          <w:lang w:val="en-US" w:eastAsia="zh-CN"/>
        </w:rPr>
        <w:tab/>
      </w:r>
      <w:r>
        <w:rPr>
          <w:rFonts w:hint="eastAsia"/>
          <w:lang w:val="en-US" w:eastAsia="zh-CN"/>
        </w:rPr>
        <w:t>基站退服告警发生时间</w:t>
      </w:r>
      <w:r>
        <w:rPr>
          <w:rFonts w:hint="eastAsia"/>
          <w:lang w:val="en-US" w:eastAsia="zh-CN"/>
        </w:rPr>
        <w:tab/>
      </w:r>
      <w:r>
        <w:rPr>
          <w:rFonts w:hint="eastAsia"/>
          <w:lang w:val="en-US" w:eastAsia="zh-CN"/>
        </w:rPr>
        <w:t>基站退服告警清除时间</w:t>
      </w:r>
      <w:r>
        <w:rPr>
          <w:rFonts w:hint="eastAsia"/>
          <w:lang w:val="en-US" w:eastAsia="zh-CN"/>
        </w:rPr>
        <w:tab/>
      </w:r>
      <w:r>
        <w:rPr>
          <w:rFonts w:hint="eastAsia"/>
          <w:lang w:val="en-US" w:eastAsia="zh-CN"/>
        </w:rPr>
        <w:t>传输退服告警网元</w:t>
      </w:r>
      <w:r>
        <w:rPr>
          <w:rFonts w:hint="eastAsia"/>
          <w:lang w:val="en-US" w:eastAsia="zh-CN"/>
        </w:rPr>
        <w:tab/>
      </w:r>
      <w:r>
        <w:rPr>
          <w:rFonts w:hint="eastAsia"/>
          <w:lang w:val="en-US" w:eastAsia="zh-CN"/>
        </w:rPr>
        <w:t>传输退服告警名称</w:t>
      </w:r>
      <w:r>
        <w:rPr>
          <w:rFonts w:hint="eastAsia"/>
          <w:lang w:val="en-US" w:eastAsia="zh-CN"/>
        </w:rPr>
        <w:tab/>
      </w:r>
      <w:r>
        <w:rPr>
          <w:rFonts w:hint="eastAsia"/>
          <w:lang w:val="en-US" w:eastAsia="zh-CN"/>
        </w:rPr>
        <w:t>传输退服告警发生时间</w:t>
      </w:r>
      <w:r>
        <w:rPr>
          <w:rFonts w:hint="eastAsia"/>
          <w:lang w:val="en-US" w:eastAsia="zh-CN"/>
        </w:rPr>
        <w:tab/>
      </w:r>
      <w:r>
        <w:rPr>
          <w:rFonts w:hint="eastAsia"/>
          <w:lang w:val="en-US" w:eastAsia="zh-CN"/>
        </w:rPr>
        <w:t>传输退服告警清除时间</w:t>
      </w:r>
      <w:r>
        <w:rPr>
          <w:rFonts w:hint="eastAsia"/>
          <w:lang w:val="en-US" w:eastAsia="zh-CN"/>
        </w:rPr>
        <w:tab/>
      </w:r>
      <w:r>
        <w:rPr>
          <w:rFonts w:hint="eastAsia"/>
          <w:lang w:val="en-US" w:eastAsia="zh-CN"/>
        </w:rPr>
        <w:t>发电情况</w:t>
      </w:r>
      <w:r>
        <w:rPr>
          <w:rFonts w:hint="eastAsia"/>
          <w:lang w:val="en-US" w:eastAsia="zh-CN"/>
        </w:rPr>
        <w:tab/>
      </w:r>
      <w:r>
        <w:rPr>
          <w:rFonts w:hint="eastAsia"/>
          <w:lang w:val="en-US" w:eastAsia="zh-CN"/>
        </w:rPr>
        <w:t>发电开始时间</w:t>
      </w:r>
      <w:r>
        <w:rPr>
          <w:rFonts w:hint="eastAsia"/>
          <w:lang w:val="en-US" w:eastAsia="zh-CN"/>
        </w:rPr>
        <w:tab/>
      </w:r>
      <w:r>
        <w:rPr>
          <w:rFonts w:hint="eastAsia"/>
          <w:lang w:val="en-US" w:eastAsia="zh-CN"/>
        </w:rPr>
        <w:t>发电结束时间</w:t>
      </w:r>
      <w:r>
        <w:rPr>
          <w:rFonts w:hint="eastAsia"/>
          <w:lang w:val="en-US" w:eastAsia="zh-CN"/>
        </w:rPr>
        <w:tab/>
      </w:r>
      <w:r>
        <w:rPr>
          <w:rFonts w:hint="eastAsia"/>
          <w:lang w:val="en-US" w:eastAsia="zh-CN"/>
        </w:rPr>
        <w:t>有效发电时长(h)</w:t>
      </w:r>
      <w:r>
        <w:rPr>
          <w:rFonts w:hint="eastAsia"/>
          <w:lang w:val="en-US" w:eastAsia="zh-CN"/>
        </w:rPr>
        <w:tab/>
      </w:r>
      <w:r>
        <w:rPr>
          <w:rFonts w:hint="eastAsia"/>
          <w:lang w:val="en-US" w:eastAsia="zh-CN"/>
        </w:rPr>
        <w:t>发电人</w:t>
      </w:r>
      <w:r>
        <w:rPr>
          <w:rFonts w:hint="eastAsia"/>
          <w:lang w:val="en-US" w:eastAsia="zh-CN"/>
        </w:rPr>
        <w:tab/>
      </w:r>
      <w:r>
        <w:rPr>
          <w:rFonts w:hint="eastAsia"/>
          <w:lang w:val="en-US" w:eastAsia="zh-CN"/>
        </w:rPr>
        <w:t>发电人联系电话</w:t>
      </w:r>
      <w:r>
        <w:rPr>
          <w:rFonts w:hint="eastAsia"/>
          <w:lang w:val="en-US" w:eastAsia="zh-CN"/>
        </w:rPr>
        <w:tab/>
      </w:r>
      <w:r>
        <w:rPr>
          <w:rFonts w:hint="eastAsia"/>
          <w:lang w:val="en-US" w:eastAsia="zh-CN"/>
        </w:rPr>
        <w:t>发电油机编号</w:t>
      </w:r>
      <w:r>
        <w:rPr>
          <w:rFonts w:hint="eastAsia"/>
          <w:lang w:val="en-US" w:eastAsia="zh-CN"/>
        </w:rPr>
        <w:tab/>
      </w:r>
      <w:r>
        <w:rPr>
          <w:rFonts w:hint="eastAsia"/>
          <w:lang w:val="en-US" w:eastAsia="zh-CN"/>
        </w:rPr>
        <w:t>油机模块编码</w:t>
      </w:r>
      <w:r>
        <w:rPr>
          <w:rFonts w:hint="eastAsia"/>
          <w:lang w:val="en-US" w:eastAsia="zh-CN"/>
        </w:rPr>
        <w:tab/>
      </w:r>
      <w:r>
        <w:rPr>
          <w:rFonts w:hint="eastAsia"/>
          <w:lang w:val="en-US" w:eastAsia="zh-CN"/>
        </w:rPr>
        <w:t>发电经纬度</w:t>
      </w:r>
      <w:r>
        <w:rPr>
          <w:rFonts w:hint="eastAsia"/>
          <w:lang w:val="en-US" w:eastAsia="zh-CN"/>
        </w:rPr>
        <w:tab/>
      </w:r>
      <w:r>
        <w:rPr>
          <w:rFonts w:hint="eastAsia"/>
          <w:lang w:val="en-US" w:eastAsia="zh-CN"/>
        </w:rPr>
        <w:t>误差距离</w:t>
      </w:r>
      <w:r>
        <w:rPr>
          <w:rFonts w:hint="eastAsia"/>
          <w:lang w:val="en-US" w:eastAsia="zh-CN"/>
        </w:rPr>
        <w:tab/>
      </w:r>
      <w:r>
        <w:rPr>
          <w:rFonts w:hint="eastAsia"/>
          <w:lang w:val="en-US" w:eastAsia="zh-CN"/>
        </w:rPr>
        <w:t>油耗情况</w:t>
      </w:r>
      <w:r>
        <w:rPr>
          <w:rFonts w:hint="eastAsia"/>
          <w:lang w:val="en-US" w:eastAsia="zh-CN"/>
        </w:rPr>
        <w:tab/>
      </w:r>
      <w:r>
        <w:rPr>
          <w:rFonts w:hint="eastAsia"/>
          <w:lang w:val="en-US" w:eastAsia="zh-CN"/>
        </w:rPr>
        <w:t>更新时间</w:t>
      </w:r>
      <w:r>
        <w:rPr>
          <w:rFonts w:hint="eastAsia"/>
          <w:lang w:val="en-US" w:eastAsia="zh-CN"/>
        </w:rPr>
        <w:tab/>
      </w:r>
      <w:r>
        <w:rPr>
          <w:rFonts w:hint="eastAsia"/>
          <w:lang w:val="en-US" w:eastAsia="zh-CN"/>
        </w:rPr>
        <w:t>维护单位</w:t>
      </w:r>
    </w:p>
    <w:p w14:paraId="73FA7E1C">
      <w:pPr>
        <w:numPr>
          <w:ilvl w:val="0"/>
          <w:numId w:val="0"/>
        </w:numPr>
        <w:bidi w:val="0"/>
        <w:ind w:leftChars="0"/>
        <w:rPr>
          <w:rFonts w:hint="eastAsia"/>
          <w:b/>
          <w:bCs/>
          <w:lang w:val="en-US" w:eastAsia="zh-CN"/>
        </w:rPr>
      </w:pPr>
      <w:r>
        <w:rPr>
          <w:rFonts w:hint="eastAsia"/>
          <w:b/>
          <w:bCs/>
          <w:lang w:val="en-US" w:eastAsia="zh-CN"/>
        </w:rPr>
        <w:t>效果类似：</w:t>
      </w:r>
    </w:p>
    <w:p w14:paraId="57F274DA">
      <w:pPr>
        <w:numPr>
          <w:ilvl w:val="0"/>
          <w:numId w:val="0"/>
        </w:numPr>
        <w:bidi w:val="0"/>
        <w:ind w:leftChars="0"/>
        <w:rPr>
          <w:rFonts w:hint="default"/>
          <w:lang w:val="en-US" w:eastAsia="zh-CN"/>
        </w:rPr>
      </w:pPr>
      <w:r>
        <w:rPr>
          <w:rFonts w:hint="default"/>
          <w:lang w:val="en-US" w:eastAsia="zh-CN"/>
        </w:rPr>
        <w:drawing>
          <wp:inline distT="0" distB="0" distL="114300" distR="114300">
            <wp:extent cx="5271135" cy="1826895"/>
            <wp:effectExtent l="0" t="0" r="12065" b="1905"/>
            <wp:docPr id="26" name="图片 26" descr="175333875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53338751083"/>
                    <pic:cNvPicPr>
                      <a:picLocks noChangeAspect="1"/>
                    </pic:cNvPicPr>
                  </pic:nvPicPr>
                  <pic:blipFill>
                    <a:blip r:embed="rId26"/>
                    <a:stretch>
                      <a:fillRect/>
                    </a:stretch>
                  </pic:blipFill>
                  <pic:spPr>
                    <a:xfrm>
                      <a:off x="0" y="0"/>
                      <a:ext cx="5271135" cy="1826895"/>
                    </a:xfrm>
                    <a:prstGeom prst="rect">
                      <a:avLst/>
                    </a:prstGeom>
                  </pic:spPr>
                </pic:pic>
              </a:graphicData>
            </a:graphic>
          </wp:inline>
        </w:drawing>
      </w:r>
    </w:p>
    <w:p w14:paraId="704BAC18">
      <w:pPr>
        <w:numPr>
          <w:ilvl w:val="0"/>
          <w:numId w:val="3"/>
        </w:numPr>
        <w:bidi w:val="0"/>
        <w:ind w:left="0" w:leftChars="0" w:firstLine="0" w:firstLineChars="0"/>
        <w:rPr>
          <w:rFonts w:hint="eastAsia"/>
          <w:lang w:val="en-US" w:eastAsia="zh-CN"/>
        </w:rPr>
      </w:pPr>
      <w:r>
        <w:rPr>
          <w:rFonts w:hint="eastAsia"/>
          <w:lang w:val="en-US" w:eastAsia="zh-CN"/>
        </w:rPr>
        <w:t>超期服役-监控视图-资源设备，点击跳转，超期服役设备详情表叫设备详情表。资源设备数和超期服役设备数对上。（P1）</w:t>
      </w:r>
    </w:p>
    <w:p w14:paraId="01762CBB">
      <w:pPr>
        <w:numPr>
          <w:ilvl w:val="0"/>
          <w:numId w:val="0"/>
        </w:numPr>
        <w:bidi w:val="0"/>
        <w:ind w:leftChars="0"/>
      </w:pPr>
      <w:r>
        <w:rPr>
          <w:sz w:val="21"/>
        </w:rPr>
        <mc:AlternateContent>
          <mc:Choice Requires="wps">
            <w:drawing>
              <wp:anchor distT="0" distB="0" distL="114300" distR="114300" simplePos="0" relativeHeight="251664384" behindDoc="0" locked="0" layoutInCell="1" allowOverlap="1">
                <wp:simplePos x="0" y="0"/>
                <wp:positionH relativeFrom="column">
                  <wp:posOffset>3603625</wp:posOffset>
                </wp:positionH>
                <wp:positionV relativeFrom="paragraph">
                  <wp:posOffset>1398905</wp:posOffset>
                </wp:positionV>
                <wp:extent cx="439420" cy="106045"/>
                <wp:effectExtent l="6350" t="6350" r="11430" b="14605"/>
                <wp:wrapNone/>
                <wp:docPr id="30" name="矩形 30"/>
                <wp:cNvGraphicFramePr/>
                <a:graphic xmlns:a="http://schemas.openxmlformats.org/drawingml/2006/main">
                  <a:graphicData uri="http://schemas.microsoft.com/office/word/2010/wordprocessingShape">
                    <wps:wsp>
                      <wps:cNvSpPr/>
                      <wps:spPr>
                        <a:xfrm>
                          <a:off x="4746625" y="2313305"/>
                          <a:ext cx="439420" cy="106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3.75pt;margin-top:110.15pt;height:8.35pt;width:34.6pt;z-index:251664384;v-text-anchor:middle;mso-width-relative:page;mso-height-relative:page;" filled="f" stroked="t" coordsize="21600,21600" o:gfxdata="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&#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nvIPXXAAAACwEAAA8AAAAAAAAAAQAgAAAAIgAAAGRy&#10;cy9kb3ducmV2LnhtbFBLAQIUABQAAAAIAIdO4kBvKq+peAIAANgEAAAOAAAAAAAAAAEAIAAAACYB&#10;AABkcnMvZTJvRG9jLnhtbFBLBQYAAAAABgAGAFkBAAAQBgAAAAA=&#10;">
                <v:fill on="f" focussize="0,0"/>
                <v:stroke weight="1pt" color="#FF0000 [3204]" miterlimit="8" joinstyle="miter"/>
                <v:imagedata o:title=""/>
                <o:lock v:ext="edit" aspectratio="f"/>
              </v:rect>
            </w:pict>
          </mc:Fallback>
        </mc:AlternateContent>
      </w:r>
      <w:r>
        <w:drawing>
          <wp:inline distT="0" distB="0" distL="114300" distR="114300">
            <wp:extent cx="5266690" cy="2962910"/>
            <wp:effectExtent l="0" t="0" r="3810" b="889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14:paraId="3946734B">
      <w:pPr>
        <w:numPr>
          <w:ilvl w:val="0"/>
          <w:numId w:val="3"/>
        </w:numPr>
        <w:bidi w:val="0"/>
        <w:ind w:left="0" w:leftChars="0" w:firstLine="0" w:firstLineChars="0"/>
        <w:rPr>
          <w:rFonts w:hint="eastAsia"/>
          <w:lang w:val="en-US" w:eastAsia="zh-CN"/>
        </w:rPr>
      </w:pPr>
      <w:r>
        <w:rPr>
          <w:rFonts w:hint="eastAsia"/>
          <w:lang w:val="en-US" w:eastAsia="zh-CN"/>
        </w:rPr>
        <w:t>这个模块一直为空，看原来有什么问题，原来是放什么（P1）</w:t>
      </w:r>
    </w:p>
    <w:p w14:paraId="58310D1F">
      <w:pPr>
        <w:numPr>
          <w:ilvl w:val="0"/>
          <w:numId w:val="0"/>
        </w:numPr>
        <w:bidi w:val="0"/>
        <w:ind w:leftChars="0"/>
        <w:rPr>
          <w:rFonts w:hint="default"/>
          <w:lang w:val="en-US" w:eastAsia="zh-CN"/>
        </w:rPr>
      </w:pPr>
      <w:r>
        <w:rPr>
          <w:rFonts w:hint="default"/>
          <w:lang w:val="en-US" w:eastAsia="zh-CN"/>
        </w:rPr>
        <w:drawing>
          <wp:inline distT="0" distB="0" distL="114300" distR="114300">
            <wp:extent cx="5272405" cy="2912745"/>
            <wp:effectExtent l="0" t="0" r="10795" b="8255"/>
            <wp:docPr id="31" name="图片 31" descr="175334247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753342475243"/>
                    <pic:cNvPicPr>
                      <a:picLocks noChangeAspect="1"/>
                    </pic:cNvPicPr>
                  </pic:nvPicPr>
                  <pic:blipFill>
                    <a:blip r:embed="rId28"/>
                    <a:stretch>
                      <a:fillRect/>
                    </a:stretch>
                  </pic:blipFill>
                  <pic:spPr>
                    <a:xfrm>
                      <a:off x="0" y="0"/>
                      <a:ext cx="5272405" cy="2912745"/>
                    </a:xfrm>
                    <a:prstGeom prst="rect">
                      <a:avLst/>
                    </a:prstGeom>
                  </pic:spPr>
                </pic:pic>
              </a:graphicData>
            </a:graphic>
          </wp:inline>
        </w:drawing>
      </w:r>
    </w:p>
    <w:p w14:paraId="34D8F25B">
      <w:pPr>
        <w:numPr>
          <w:ilvl w:val="0"/>
          <w:numId w:val="0"/>
        </w:numPr>
        <w:bidi w:val="0"/>
        <w:ind w:leftChars="0"/>
        <w:rPr>
          <w:rFonts w:hint="default"/>
          <w:lang w:val="en-US" w:eastAsia="zh-CN"/>
        </w:rPr>
      </w:pPr>
      <w:r>
        <w:rPr>
          <w:rFonts w:hint="eastAsia"/>
          <w:lang w:val="en-US" w:eastAsia="zh-CN"/>
        </w:rPr>
        <w:t>这个站有两套开关电源，负载率没有数据（P1）</w:t>
      </w:r>
    </w:p>
    <w:p w14:paraId="561FE165">
      <w:pPr>
        <w:numPr>
          <w:ilvl w:val="0"/>
          <w:numId w:val="0"/>
        </w:numPr>
        <w:bidi w:val="0"/>
        <w:ind w:leftChars="0"/>
        <w:rPr>
          <w:rFonts w:hint="default"/>
          <w:lang w:val="en-US" w:eastAsia="zh-CN"/>
        </w:rPr>
      </w:pPr>
      <w:r>
        <w:rPr>
          <w:rFonts w:hint="default"/>
          <w:lang w:val="en-US" w:eastAsia="zh-CN"/>
        </w:rPr>
        <w:drawing>
          <wp:inline distT="0" distB="0" distL="114300" distR="114300">
            <wp:extent cx="5269230" cy="3082925"/>
            <wp:effectExtent l="0" t="0" r="1270" b="3175"/>
            <wp:docPr id="32" name="图片 32" descr="175334266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53342663242"/>
                    <pic:cNvPicPr>
                      <a:picLocks noChangeAspect="1"/>
                    </pic:cNvPicPr>
                  </pic:nvPicPr>
                  <pic:blipFill>
                    <a:blip r:embed="rId29"/>
                    <a:stretch>
                      <a:fillRect/>
                    </a:stretch>
                  </pic:blipFill>
                  <pic:spPr>
                    <a:xfrm>
                      <a:off x="0" y="0"/>
                      <a:ext cx="5269230" cy="3082925"/>
                    </a:xfrm>
                    <a:prstGeom prst="rect">
                      <a:avLst/>
                    </a:prstGeom>
                  </pic:spPr>
                </pic:pic>
              </a:graphicData>
            </a:graphic>
          </wp:inline>
        </w:drawing>
      </w:r>
    </w:p>
    <w:p w14:paraId="074751BB">
      <w:pPr>
        <w:numPr>
          <w:ilvl w:val="0"/>
          <w:numId w:val="3"/>
        </w:numPr>
        <w:bidi w:val="0"/>
        <w:ind w:left="0" w:leftChars="0" w:firstLine="0" w:firstLineChars="0"/>
        <w:rPr>
          <w:rFonts w:hint="default"/>
          <w:lang w:val="en-US" w:eastAsia="zh-CN"/>
        </w:rPr>
      </w:pPr>
      <w:r>
        <w:rPr>
          <w:rFonts w:hint="eastAsia"/>
          <w:lang w:val="en-US" w:eastAsia="zh-CN"/>
        </w:rPr>
        <w:t>跳转到蓄电池放电分析，只能看第一组电池电压 点别的没用，另外线条太粗了 搞细一点（P1）。</w:t>
      </w:r>
      <w:r>
        <w:rPr>
          <w:rFonts w:hint="default"/>
          <w:lang w:val="en-US" w:eastAsia="zh-CN"/>
        </w:rPr>
        <w:drawing>
          <wp:inline distT="0" distB="0" distL="114300" distR="114300">
            <wp:extent cx="5272405" cy="2918460"/>
            <wp:effectExtent l="0" t="0" r="10795" b="2540"/>
            <wp:docPr id="33" name="图片 33" descr="7b8eb6723f5b5a086d4a51f18ebc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7b8eb6723f5b5a086d4a51f18ebca26"/>
                    <pic:cNvPicPr>
                      <a:picLocks noChangeAspect="1"/>
                    </pic:cNvPicPr>
                  </pic:nvPicPr>
                  <pic:blipFill>
                    <a:blip r:embed="rId30"/>
                    <a:stretch>
                      <a:fillRect/>
                    </a:stretch>
                  </pic:blipFill>
                  <pic:spPr>
                    <a:xfrm>
                      <a:off x="0" y="0"/>
                      <a:ext cx="5272405" cy="2918460"/>
                    </a:xfrm>
                    <a:prstGeom prst="rect">
                      <a:avLst/>
                    </a:prstGeom>
                  </pic:spPr>
                </pic:pic>
              </a:graphicData>
            </a:graphic>
          </wp:inline>
        </w:drawing>
      </w:r>
    </w:p>
    <w:p w14:paraId="6B69678A">
      <w:pPr>
        <w:numPr>
          <w:ilvl w:val="0"/>
          <w:numId w:val="3"/>
        </w:numPr>
        <w:bidi w:val="0"/>
        <w:ind w:left="0" w:leftChars="0" w:firstLine="0" w:firstLineChars="0"/>
        <w:rPr>
          <w:rFonts w:hint="default"/>
          <w:lang w:val="en-US" w:eastAsia="zh-CN"/>
        </w:rPr>
      </w:pPr>
      <w:r>
        <w:rPr>
          <w:rFonts w:hint="eastAsia"/>
          <w:lang w:val="en-US" w:eastAsia="zh-CN"/>
        </w:rPr>
        <w:t>多套开关电源，算每一套开关电源理论续航时长详情，多套理论续航时长改名叫最小理论续航时长，理论续航时间字段隐藏。点击对应机房多套开关电源最小理论续航时长值跳转到多套开关电源历史计算详情报表，过滤出对应机房数据。点击对应机房实际续航时间-基站，实际续航时间-传输值，跳转到基站、传输续航历史计算详情表，过滤出对应机房的计算信息（P1）</w:t>
      </w:r>
    </w:p>
    <w:p w14:paraId="55197879">
      <w:pPr>
        <w:numPr>
          <w:ilvl w:val="0"/>
          <w:numId w:val="0"/>
        </w:numPr>
        <w:bidi w:val="0"/>
        <w:ind w:leftChars="0"/>
        <w:rPr>
          <w:rFonts w:hint="default"/>
          <w:lang w:val="en-US" w:eastAsia="zh-CN"/>
        </w:rPr>
      </w:pPr>
    </w:p>
    <w:p w14:paraId="7CEB40F4">
      <w:pPr>
        <w:numPr>
          <w:ilvl w:val="0"/>
          <w:numId w:val="0"/>
        </w:numPr>
        <w:bidi w:val="0"/>
        <w:ind w:leftChars="0"/>
        <w:rPr>
          <w:rFonts w:hint="default"/>
          <w:lang w:val="en-US" w:eastAsia="zh-CN"/>
        </w:rPr>
      </w:pPr>
      <w:r>
        <w:rPr>
          <w:rFonts w:hint="default"/>
          <w:lang w:val="en-US" w:eastAsia="zh-CN"/>
        </w:rPr>
        <w:drawing>
          <wp:inline distT="0" distB="0" distL="114300" distR="114300">
            <wp:extent cx="5266690" cy="2818765"/>
            <wp:effectExtent l="0" t="0" r="3810" b="635"/>
            <wp:docPr id="34" name="图片 34" descr="175334465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53344655982"/>
                    <pic:cNvPicPr>
                      <a:picLocks noChangeAspect="1"/>
                    </pic:cNvPicPr>
                  </pic:nvPicPr>
                  <pic:blipFill>
                    <a:blip r:embed="rId31"/>
                    <a:stretch>
                      <a:fillRect/>
                    </a:stretch>
                  </pic:blipFill>
                  <pic:spPr>
                    <a:xfrm>
                      <a:off x="0" y="0"/>
                      <a:ext cx="5266690" cy="2818765"/>
                    </a:xfrm>
                    <a:prstGeom prst="rect">
                      <a:avLst/>
                    </a:prstGeom>
                  </pic:spPr>
                </pic:pic>
              </a:graphicData>
            </a:graphic>
          </wp:inline>
        </w:drawing>
      </w:r>
    </w:p>
    <w:p w14:paraId="260802F0">
      <w:pPr>
        <w:numPr>
          <w:ilvl w:val="0"/>
          <w:numId w:val="0"/>
        </w:numPr>
        <w:bidi w:val="0"/>
        <w:ind w:leftChars="0"/>
        <w:rPr>
          <w:rFonts w:hint="default"/>
          <w:lang w:val="en-US" w:eastAsia="zh-CN"/>
        </w:rPr>
      </w:pPr>
      <w:r>
        <w:rPr>
          <w:rFonts w:hint="eastAsia"/>
          <w:lang w:val="en-US" w:eastAsia="zh-CN"/>
        </w:rPr>
        <w:t>理论续航历史计算详情报表隐藏，增加多套开关电源历史计算详情报表；</w:t>
      </w:r>
    </w:p>
    <w:p w14:paraId="29FD521E">
      <w:pPr>
        <w:numPr>
          <w:ilvl w:val="0"/>
          <w:numId w:val="0"/>
        </w:numPr>
        <w:bidi w:val="0"/>
        <w:ind w:leftChars="0"/>
        <w:rPr>
          <w:rFonts w:hint="default"/>
          <w:lang w:val="en-US" w:eastAsia="zh-CN"/>
        </w:rPr>
      </w:pPr>
      <w:r>
        <w:rPr>
          <w:rFonts w:hint="default"/>
          <w:lang w:val="en-US" w:eastAsia="zh-CN"/>
        </w:rPr>
        <w:drawing>
          <wp:inline distT="0" distB="0" distL="114300" distR="114300">
            <wp:extent cx="5266690" cy="2284730"/>
            <wp:effectExtent l="0" t="0" r="3810" b="1270"/>
            <wp:docPr id="38" name="图片 38" descr="175343956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753439562473"/>
                    <pic:cNvPicPr>
                      <a:picLocks noChangeAspect="1"/>
                    </pic:cNvPicPr>
                  </pic:nvPicPr>
                  <pic:blipFill>
                    <a:blip r:embed="rId32"/>
                    <a:stretch>
                      <a:fillRect/>
                    </a:stretch>
                  </pic:blipFill>
                  <pic:spPr>
                    <a:xfrm>
                      <a:off x="0" y="0"/>
                      <a:ext cx="5266690" cy="2284730"/>
                    </a:xfrm>
                    <a:prstGeom prst="rect">
                      <a:avLst/>
                    </a:prstGeom>
                  </pic:spPr>
                </pic:pic>
              </a:graphicData>
            </a:graphic>
          </wp:inline>
        </w:drawing>
      </w:r>
    </w:p>
    <w:p w14:paraId="1537E424">
      <w:pPr>
        <w:numPr>
          <w:ilvl w:val="0"/>
          <w:numId w:val="0"/>
        </w:numPr>
        <w:bidi w:val="0"/>
        <w:ind w:leftChars="0"/>
        <w:rPr>
          <w:rFonts w:hint="eastAsia"/>
          <w:lang w:val="en-US" w:eastAsia="zh-CN"/>
        </w:rPr>
      </w:pPr>
      <w:r>
        <w:rPr>
          <w:rFonts w:hint="eastAsia"/>
          <w:lang w:val="en-US" w:eastAsia="zh-CN"/>
        </w:rPr>
        <w:t>多套开关电源历史计算详情报表包含查询条件：是否塔维、地市、站点类型、站点、机房类型、机房、时间范围、搜索（机房名或者站点名搜索）（P1）</w:t>
      </w:r>
    </w:p>
    <w:p w14:paraId="135E7A62">
      <w:pPr>
        <w:numPr>
          <w:ilvl w:val="0"/>
          <w:numId w:val="0"/>
        </w:numPr>
        <w:bidi w:val="0"/>
        <w:ind w:leftChars="0"/>
        <w:rPr>
          <w:rFonts w:hint="default"/>
          <w:lang w:val="en-US" w:eastAsia="zh-CN"/>
        </w:rPr>
      </w:pPr>
      <w:r>
        <w:rPr>
          <w:rFonts w:hint="eastAsia"/>
          <w:lang w:val="en-US" w:eastAsia="zh-CN"/>
        </w:rPr>
        <w:t>报表详情字段说明</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FF4A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62BED8C">
            <w:pPr>
              <w:numPr>
                <w:ilvl w:val="0"/>
                <w:numId w:val="0"/>
              </w:numPr>
              <w:bidi w:val="0"/>
              <w:rPr>
                <w:rFonts w:hint="default"/>
                <w:vertAlign w:val="baseline"/>
                <w:lang w:val="en-US" w:eastAsia="zh-CN"/>
              </w:rPr>
            </w:pPr>
            <w:r>
              <w:rPr>
                <w:rFonts w:hint="eastAsia"/>
                <w:vertAlign w:val="baseline"/>
                <w:lang w:val="en-US" w:eastAsia="zh-CN"/>
              </w:rPr>
              <w:t>字段</w:t>
            </w:r>
          </w:p>
        </w:tc>
        <w:tc>
          <w:tcPr>
            <w:tcW w:w="4261" w:type="dxa"/>
          </w:tcPr>
          <w:p w14:paraId="570C5D47">
            <w:pPr>
              <w:numPr>
                <w:ilvl w:val="0"/>
                <w:numId w:val="0"/>
              </w:numPr>
              <w:bidi w:val="0"/>
              <w:rPr>
                <w:rFonts w:hint="default"/>
                <w:vertAlign w:val="baseline"/>
                <w:lang w:val="en-US" w:eastAsia="zh-CN"/>
              </w:rPr>
            </w:pPr>
            <w:r>
              <w:rPr>
                <w:rFonts w:hint="eastAsia"/>
                <w:vertAlign w:val="baseline"/>
                <w:lang w:val="en-US" w:eastAsia="zh-CN"/>
              </w:rPr>
              <w:t>说明</w:t>
            </w:r>
          </w:p>
        </w:tc>
      </w:tr>
      <w:tr w14:paraId="0A164A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A5D4A0B">
            <w:pPr>
              <w:numPr>
                <w:ilvl w:val="0"/>
                <w:numId w:val="0"/>
              </w:numPr>
              <w:bidi w:val="0"/>
              <w:rPr>
                <w:rFonts w:hint="default"/>
                <w:vertAlign w:val="baseline"/>
                <w:lang w:val="en-US" w:eastAsia="zh-CN"/>
              </w:rPr>
            </w:pPr>
            <w:r>
              <w:rPr>
                <w:rFonts w:hint="eastAsia"/>
                <w:vertAlign w:val="baseline"/>
                <w:lang w:val="en-US" w:eastAsia="zh-CN"/>
              </w:rPr>
              <w:t>地市</w:t>
            </w:r>
          </w:p>
        </w:tc>
        <w:tc>
          <w:tcPr>
            <w:tcW w:w="4261" w:type="dxa"/>
          </w:tcPr>
          <w:p w14:paraId="14821843">
            <w:pPr>
              <w:numPr>
                <w:ilvl w:val="0"/>
                <w:numId w:val="0"/>
              </w:numPr>
              <w:bidi w:val="0"/>
              <w:rPr>
                <w:rFonts w:hint="eastAsia" w:eastAsia="微软雅黑"/>
                <w:vertAlign w:val="baseline"/>
                <w:lang w:val="en-US" w:eastAsia="zh-CN"/>
              </w:rPr>
            </w:pPr>
            <w:r>
              <w:rPr>
                <w:rFonts w:hint="eastAsia"/>
                <w:vertAlign w:val="baseline"/>
                <w:lang w:val="en-US" w:eastAsia="zh-CN"/>
              </w:rPr>
              <w:t>与理论续航历史计算详情报表同</w:t>
            </w:r>
          </w:p>
        </w:tc>
      </w:tr>
      <w:tr w14:paraId="095FA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1CFBF0A">
            <w:pPr>
              <w:numPr>
                <w:ilvl w:val="0"/>
                <w:numId w:val="0"/>
              </w:numPr>
              <w:bidi w:val="0"/>
              <w:rPr>
                <w:rFonts w:hint="default"/>
                <w:vertAlign w:val="baseline"/>
                <w:lang w:val="en-US" w:eastAsia="zh-CN"/>
              </w:rPr>
            </w:pPr>
            <w:r>
              <w:rPr>
                <w:rFonts w:hint="eastAsia"/>
                <w:vertAlign w:val="baseline"/>
                <w:lang w:val="en-US" w:eastAsia="zh-CN"/>
              </w:rPr>
              <w:t>区县</w:t>
            </w:r>
          </w:p>
        </w:tc>
        <w:tc>
          <w:tcPr>
            <w:tcW w:w="4261" w:type="dxa"/>
          </w:tcPr>
          <w:p w14:paraId="54E1AB58">
            <w:pPr>
              <w:numPr>
                <w:ilvl w:val="0"/>
                <w:numId w:val="0"/>
              </w:numPr>
              <w:bidi w:val="0"/>
              <w:rPr>
                <w:rFonts w:hint="default"/>
                <w:vertAlign w:val="baseline"/>
                <w:lang w:val="en-US" w:eastAsia="zh-CN"/>
              </w:rPr>
            </w:pPr>
            <w:r>
              <w:rPr>
                <w:rFonts w:hint="eastAsia"/>
                <w:vertAlign w:val="baseline"/>
                <w:lang w:val="en-US" w:eastAsia="zh-CN"/>
              </w:rPr>
              <w:t>与理论续航历史计算详情报表同</w:t>
            </w:r>
          </w:p>
        </w:tc>
      </w:tr>
      <w:tr w14:paraId="3136C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C54BC2E">
            <w:pPr>
              <w:numPr>
                <w:ilvl w:val="0"/>
                <w:numId w:val="0"/>
              </w:numPr>
              <w:bidi w:val="0"/>
              <w:rPr>
                <w:rFonts w:hint="default"/>
                <w:vertAlign w:val="baseline"/>
                <w:lang w:val="en-US" w:eastAsia="zh-CN"/>
              </w:rPr>
            </w:pPr>
            <w:r>
              <w:rPr>
                <w:rFonts w:hint="eastAsia"/>
                <w:vertAlign w:val="baseline"/>
                <w:lang w:val="en-US" w:eastAsia="zh-CN"/>
              </w:rPr>
              <w:t>站点名称</w:t>
            </w:r>
          </w:p>
        </w:tc>
        <w:tc>
          <w:tcPr>
            <w:tcW w:w="4261" w:type="dxa"/>
          </w:tcPr>
          <w:p w14:paraId="74BBE686">
            <w:pPr>
              <w:numPr>
                <w:ilvl w:val="0"/>
                <w:numId w:val="0"/>
              </w:numPr>
              <w:bidi w:val="0"/>
              <w:rPr>
                <w:rFonts w:hint="default"/>
                <w:vertAlign w:val="baseline"/>
                <w:lang w:val="en-US" w:eastAsia="zh-CN"/>
              </w:rPr>
            </w:pPr>
            <w:r>
              <w:rPr>
                <w:rFonts w:hint="eastAsia"/>
                <w:vertAlign w:val="baseline"/>
                <w:lang w:val="en-US" w:eastAsia="zh-CN"/>
              </w:rPr>
              <w:t>与理论续航历史计算详情报表同</w:t>
            </w:r>
          </w:p>
        </w:tc>
      </w:tr>
      <w:tr w14:paraId="0F704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F4E627F">
            <w:pPr>
              <w:numPr>
                <w:ilvl w:val="0"/>
                <w:numId w:val="0"/>
              </w:numPr>
              <w:bidi w:val="0"/>
              <w:rPr>
                <w:rFonts w:hint="default"/>
                <w:vertAlign w:val="baseline"/>
                <w:lang w:val="en-US" w:eastAsia="zh-CN"/>
              </w:rPr>
            </w:pPr>
            <w:r>
              <w:rPr>
                <w:rFonts w:hint="eastAsia"/>
                <w:vertAlign w:val="baseline"/>
                <w:lang w:val="en-US" w:eastAsia="zh-CN"/>
              </w:rPr>
              <w:t>站点类型</w:t>
            </w:r>
          </w:p>
        </w:tc>
        <w:tc>
          <w:tcPr>
            <w:tcW w:w="4261" w:type="dxa"/>
          </w:tcPr>
          <w:p w14:paraId="7812191D">
            <w:pPr>
              <w:numPr>
                <w:ilvl w:val="0"/>
                <w:numId w:val="0"/>
              </w:numPr>
              <w:bidi w:val="0"/>
              <w:rPr>
                <w:rFonts w:hint="default"/>
                <w:vertAlign w:val="baseline"/>
                <w:lang w:val="en-US" w:eastAsia="zh-CN"/>
              </w:rPr>
            </w:pPr>
            <w:r>
              <w:rPr>
                <w:rFonts w:hint="eastAsia"/>
                <w:vertAlign w:val="baseline"/>
                <w:lang w:val="en-US" w:eastAsia="zh-CN"/>
              </w:rPr>
              <w:t>与理论续航历史计算详情报表同</w:t>
            </w:r>
          </w:p>
        </w:tc>
      </w:tr>
      <w:tr w14:paraId="4F6F61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48362E7">
            <w:pPr>
              <w:numPr>
                <w:ilvl w:val="0"/>
                <w:numId w:val="0"/>
              </w:numPr>
              <w:bidi w:val="0"/>
              <w:rPr>
                <w:rFonts w:hint="default"/>
                <w:vertAlign w:val="baseline"/>
                <w:lang w:val="en-US" w:eastAsia="zh-CN"/>
              </w:rPr>
            </w:pPr>
            <w:r>
              <w:rPr>
                <w:rFonts w:hint="eastAsia"/>
                <w:vertAlign w:val="baseline"/>
                <w:lang w:val="en-US" w:eastAsia="zh-CN"/>
              </w:rPr>
              <w:t>机房名称</w:t>
            </w:r>
          </w:p>
        </w:tc>
        <w:tc>
          <w:tcPr>
            <w:tcW w:w="4261" w:type="dxa"/>
          </w:tcPr>
          <w:p w14:paraId="266548E2">
            <w:pPr>
              <w:numPr>
                <w:ilvl w:val="0"/>
                <w:numId w:val="0"/>
              </w:numPr>
              <w:bidi w:val="0"/>
              <w:rPr>
                <w:rFonts w:hint="default"/>
                <w:vertAlign w:val="baseline"/>
                <w:lang w:val="en-US" w:eastAsia="zh-CN"/>
              </w:rPr>
            </w:pPr>
            <w:r>
              <w:rPr>
                <w:rFonts w:hint="eastAsia"/>
                <w:vertAlign w:val="baseline"/>
                <w:lang w:val="en-US" w:eastAsia="zh-CN"/>
              </w:rPr>
              <w:t>与理论续航历史计算详情报表同</w:t>
            </w:r>
          </w:p>
        </w:tc>
      </w:tr>
      <w:tr w14:paraId="0A6AE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15C6216">
            <w:pPr>
              <w:numPr>
                <w:ilvl w:val="0"/>
                <w:numId w:val="0"/>
              </w:numPr>
              <w:bidi w:val="0"/>
              <w:rPr>
                <w:rFonts w:hint="default"/>
                <w:vertAlign w:val="baseline"/>
                <w:lang w:val="en-US" w:eastAsia="zh-CN"/>
              </w:rPr>
            </w:pPr>
            <w:r>
              <w:rPr>
                <w:rFonts w:hint="eastAsia"/>
                <w:vertAlign w:val="baseline"/>
                <w:lang w:val="en-US" w:eastAsia="zh-CN"/>
              </w:rPr>
              <w:t>机房类型</w:t>
            </w:r>
          </w:p>
        </w:tc>
        <w:tc>
          <w:tcPr>
            <w:tcW w:w="4261" w:type="dxa"/>
          </w:tcPr>
          <w:p w14:paraId="15067383">
            <w:pPr>
              <w:numPr>
                <w:ilvl w:val="0"/>
                <w:numId w:val="0"/>
              </w:numPr>
              <w:bidi w:val="0"/>
              <w:rPr>
                <w:rFonts w:hint="default"/>
                <w:vertAlign w:val="baseline"/>
                <w:lang w:val="en-US" w:eastAsia="zh-CN"/>
              </w:rPr>
            </w:pPr>
            <w:r>
              <w:rPr>
                <w:rFonts w:hint="eastAsia"/>
                <w:vertAlign w:val="baseline"/>
                <w:lang w:val="en-US" w:eastAsia="zh-CN"/>
              </w:rPr>
              <w:t>与理论续航历史计算详情报表同</w:t>
            </w:r>
          </w:p>
        </w:tc>
      </w:tr>
      <w:tr w14:paraId="35700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D5F3717">
            <w:pPr>
              <w:numPr>
                <w:ilvl w:val="0"/>
                <w:numId w:val="0"/>
              </w:numPr>
              <w:bidi w:val="0"/>
              <w:rPr>
                <w:rFonts w:hint="default"/>
                <w:vertAlign w:val="baseline"/>
                <w:lang w:val="en-US" w:eastAsia="zh-CN"/>
              </w:rPr>
            </w:pPr>
            <w:r>
              <w:rPr>
                <w:rFonts w:hint="eastAsia"/>
                <w:vertAlign w:val="baseline"/>
                <w:lang w:val="en-US" w:eastAsia="zh-CN"/>
              </w:rPr>
              <w:t>制冷方式</w:t>
            </w:r>
          </w:p>
        </w:tc>
        <w:tc>
          <w:tcPr>
            <w:tcW w:w="4261" w:type="dxa"/>
          </w:tcPr>
          <w:p w14:paraId="679220E5">
            <w:pPr>
              <w:numPr>
                <w:ilvl w:val="0"/>
                <w:numId w:val="0"/>
              </w:numPr>
              <w:bidi w:val="0"/>
              <w:rPr>
                <w:rFonts w:hint="default"/>
                <w:vertAlign w:val="baseline"/>
                <w:lang w:val="en-US" w:eastAsia="zh-CN"/>
              </w:rPr>
            </w:pPr>
            <w:r>
              <w:rPr>
                <w:rFonts w:hint="eastAsia"/>
                <w:vertAlign w:val="baseline"/>
                <w:lang w:val="en-US" w:eastAsia="zh-CN"/>
              </w:rPr>
              <w:t>与理论续航历史计算详情报表同</w:t>
            </w:r>
          </w:p>
        </w:tc>
      </w:tr>
      <w:tr w14:paraId="7DA7D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33FE19C">
            <w:pPr>
              <w:numPr>
                <w:ilvl w:val="0"/>
                <w:numId w:val="0"/>
              </w:numPr>
              <w:bidi w:val="0"/>
              <w:rPr>
                <w:rFonts w:hint="default"/>
                <w:vertAlign w:val="baseline"/>
                <w:lang w:val="en-US" w:eastAsia="zh-CN"/>
              </w:rPr>
            </w:pPr>
            <w:r>
              <w:rPr>
                <w:rFonts w:hint="eastAsia"/>
                <w:vertAlign w:val="baseline"/>
                <w:lang w:val="en-US" w:eastAsia="zh-CN"/>
              </w:rPr>
              <w:t>气候类型</w:t>
            </w:r>
          </w:p>
        </w:tc>
        <w:tc>
          <w:tcPr>
            <w:tcW w:w="4261" w:type="dxa"/>
          </w:tcPr>
          <w:p w14:paraId="77815084">
            <w:pPr>
              <w:numPr>
                <w:ilvl w:val="0"/>
                <w:numId w:val="0"/>
              </w:numPr>
              <w:bidi w:val="0"/>
              <w:rPr>
                <w:rFonts w:hint="default"/>
                <w:vertAlign w:val="baseline"/>
                <w:lang w:val="en-US" w:eastAsia="zh-CN"/>
              </w:rPr>
            </w:pPr>
            <w:r>
              <w:rPr>
                <w:rFonts w:hint="eastAsia"/>
                <w:vertAlign w:val="baseline"/>
                <w:lang w:val="en-US" w:eastAsia="zh-CN"/>
              </w:rPr>
              <w:t>与理论续航历史计算详情报表同</w:t>
            </w:r>
          </w:p>
        </w:tc>
      </w:tr>
      <w:tr w14:paraId="505ED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4949ED4">
            <w:pPr>
              <w:numPr>
                <w:ilvl w:val="0"/>
                <w:numId w:val="0"/>
              </w:numPr>
              <w:bidi w:val="0"/>
              <w:rPr>
                <w:rFonts w:hint="default"/>
                <w:vertAlign w:val="baseline"/>
                <w:lang w:val="en-US" w:eastAsia="zh-CN"/>
              </w:rPr>
            </w:pPr>
            <w:r>
              <w:rPr>
                <w:rFonts w:hint="eastAsia"/>
                <w:vertAlign w:val="baseline"/>
                <w:lang w:val="en-US" w:eastAsia="zh-CN"/>
              </w:rPr>
              <w:t>是否塔维</w:t>
            </w:r>
          </w:p>
        </w:tc>
        <w:tc>
          <w:tcPr>
            <w:tcW w:w="4261" w:type="dxa"/>
          </w:tcPr>
          <w:p w14:paraId="22B9BD5B">
            <w:pPr>
              <w:numPr>
                <w:ilvl w:val="0"/>
                <w:numId w:val="0"/>
              </w:numPr>
              <w:bidi w:val="0"/>
              <w:rPr>
                <w:rFonts w:hint="default"/>
                <w:vertAlign w:val="baseline"/>
                <w:lang w:val="en-US" w:eastAsia="zh-CN"/>
              </w:rPr>
            </w:pPr>
            <w:r>
              <w:rPr>
                <w:rFonts w:hint="eastAsia"/>
                <w:vertAlign w:val="baseline"/>
                <w:lang w:val="en-US" w:eastAsia="zh-CN"/>
              </w:rPr>
              <w:t>与理论续航历史计算详情报表同</w:t>
            </w:r>
          </w:p>
        </w:tc>
      </w:tr>
      <w:tr w14:paraId="1C22E9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489C7BF">
            <w:pPr>
              <w:numPr>
                <w:ilvl w:val="0"/>
                <w:numId w:val="0"/>
              </w:numPr>
              <w:bidi w:val="0"/>
              <w:rPr>
                <w:rFonts w:hint="default"/>
                <w:vertAlign w:val="baseline"/>
                <w:lang w:val="en-US" w:eastAsia="zh-CN"/>
              </w:rPr>
            </w:pPr>
            <w:r>
              <w:rPr>
                <w:rFonts w:hint="eastAsia"/>
                <w:vertAlign w:val="baseline"/>
                <w:lang w:val="en-US" w:eastAsia="zh-CN"/>
              </w:rPr>
              <w:t>电池组归属开关电源名称</w:t>
            </w:r>
          </w:p>
        </w:tc>
        <w:tc>
          <w:tcPr>
            <w:tcW w:w="4261" w:type="dxa"/>
          </w:tcPr>
          <w:p w14:paraId="4F35379E">
            <w:pPr>
              <w:numPr>
                <w:ilvl w:val="0"/>
                <w:numId w:val="0"/>
              </w:numPr>
              <w:bidi w:val="0"/>
              <w:rPr>
                <w:rFonts w:hint="default"/>
                <w:vertAlign w:val="baseline"/>
                <w:lang w:val="en-US" w:eastAsia="zh-CN"/>
              </w:rPr>
            </w:pPr>
            <w:r>
              <w:rPr>
                <w:rFonts w:hint="eastAsia"/>
                <w:lang w:val="en-US" w:eastAsia="zh-CN"/>
              </w:rPr>
              <w:t>取动环系统蓄电池设备ID 即综资CE_DEVICE_PE_BATTERY表的power_device_id获取蓄电池所属的开关电源设备即所属电源设备即“zh_label”字段</w:t>
            </w:r>
          </w:p>
        </w:tc>
      </w:tr>
      <w:tr w14:paraId="42078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A1B40B1">
            <w:pPr>
              <w:numPr>
                <w:ilvl w:val="0"/>
                <w:numId w:val="0"/>
              </w:numPr>
              <w:bidi w:val="0"/>
              <w:rPr>
                <w:rFonts w:hint="default"/>
                <w:vertAlign w:val="baseline"/>
                <w:lang w:val="en-US" w:eastAsia="zh-CN"/>
              </w:rPr>
            </w:pPr>
            <w:r>
              <w:rPr>
                <w:rFonts w:hint="eastAsia"/>
                <w:vertAlign w:val="baseline"/>
                <w:lang w:val="en-US" w:eastAsia="zh-CN"/>
              </w:rPr>
              <w:t>理论续航时长</w:t>
            </w:r>
          </w:p>
        </w:tc>
        <w:tc>
          <w:tcPr>
            <w:tcW w:w="4261" w:type="dxa"/>
          </w:tcPr>
          <w:p w14:paraId="119BF820">
            <w:pPr>
              <w:numPr>
                <w:ilvl w:val="0"/>
                <w:numId w:val="0"/>
              </w:numPr>
              <w:bidi w:val="0"/>
              <w:rPr>
                <w:rFonts w:hint="default"/>
                <w:vertAlign w:val="baseline"/>
                <w:lang w:val="en-US" w:eastAsia="zh-CN"/>
              </w:rPr>
            </w:pPr>
            <w:r>
              <w:rPr>
                <w:rFonts w:hint="eastAsia"/>
                <w:lang w:val="en-US" w:eastAsia="zh-CN"/>
              </w:rPr>
              <w:t>单组容量*年限系数之和/（负载电流*常数）</w:t>
            </w:r>
          </w:p>
        </w:tc>
      </w:tr>
      <w:tr w14:paraId="060E8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FB8E922">
            <w:pPr>
              <w:numPr>
                <w:ilvl w:val="0"/>
                <w:numId w:val="0"/>
              </w:numPr>
              <w:bidi w:val="0"/>
              <w:rPr>
                <w:rFonts w:hint="default"/>
                <w:vertAlign w:val="baseline"/>
                <w:lang w:val="en-US" w:eastAsia="zh-CN"/>
              </w:rPr>
            </w:pPr>
            <w:r>
              <w:rPr>
                <w:rFonts w:hint="eastAsia"/>
                <w:vertAlign w:val="baseline"/>
                <w:lang w:val="en-US" w:eastAsia="zh-CN"/>
              </w:rPr>
              <w:t>开关电源负载电流（A）</w:t>
            </w:r>
          </w:p>
        </w:tc>
        <w:tc>
          <w:tcPr>
            <w:tcW w:w="4261" w:type="dxa"/>
          </w:tcPr>
          <w:p w14:paraId="4B7B1D9C">
            <w:pPr>
              <w:numPr>
                <w:ilvl w:val="0"/>
                <w:numId w:val="0"/>
              </w:numPr>
              <w:bidi w:val="0"/>
              <w:rPr>
                <w:rFonts w:hint="default"/>
                <w:vertAlign w:val="baseline"/>
                <w:lang w:val="en-US" w:eastAsia="zh-CN"/>
              </w:rPr>
            </w:pPr>
            <w:r>
              <w:rPr>
                <w:rFonts w:hint="eastAsia"/>
                <w:vertAlign w:val="baseline"/>
                <w:lang w:val="en-US" w:eastAsia="zh-CN"/>
              </w:rPr>
              <w:t>取该开关电源计算日期最大负载电流，</w:t>
            </w:r>
            <w:r>
              <w:rPr>
                <w:rFonts w:hint="eastAsia"/>
                <w:lang w:val="en-US" w:eastAsia="zh-CN"/>
              </w:rPr>
              <w:t>负载电流将取踢掉超出2000的次大。</w:t>
            </w:r>
          </w:p>
        </w:tc>
      </w:tr>
      <w:tr w14:paraId="77D5C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DDB8415">
            <w:pPr>
              <w:numPr>
                <w:ilvl w:val="0"/>
                <w:numId w:val="0"/>
              </w:numPr>
              <w:bidi w:val="0"/>
              <w:rPr>
                <w:rFonts w:hint="default"/>
                <w:vertAlign w:val="baseline"/>
                <w:lang w:val="en-US" w:eastAsia="zh-CN"/>
              </w:rPr>
            </w:pPr>
            <w:r>
              <w:rPr>
                <w:rFonts w:hint="eastAsia"/>
                <w:vertAlign w:val="baseline"/>
                <w:lang w:val="en-US" w:eastAsia="zh-CN"/>
              </w:rPr>
              <w:t>开关电源负载电流数据时间</w:t>
            </w:r>
          </w:p>
        </w:tc>
        <w:tc>
          <w:tcPr>
            <w:tcW w:w="4261" w:type="dxa"/>
          </w:tcPr>
          <w:p w14:paraId="35D634DF">
            <w:pPr>
              <w:numPr>
                <w:ilvl w:val="0"/>
                <w:numId w:val="0"/>
              </w:numPr>
              <w:bidi w:val="0"/>
              <w:rPr>
                <w:rFonts w:hint="default"/>
                <w:vertAlign w:val="baseline"/>
                <w:lang w:val="en-US" w:eastAsia="zh-CN"/>
              </w:rPr>
            </w:pPr>
            <w:r>
              <w:rPr>
                <w:rFonts w:hint="eastAsia"/>
                <w:vertAlign w:val="baseline"/>
                <w:lang w:val="en-US" w:eastAsia="zh-CN"/>
              </w:rPr>
              <w:t>取负载电流的时间</w:t>
            </w:r>
          </w:p>
        </w:tc>
      </w:tr>
      <w:tr w14:paraId="4B1A7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8EE7EE7">
            <w:pPr>
              <w:numPr>
                <w:ilvl w:val="0"/>
                <w:numId w:val="0"/>
              </w:numPr>
              <w:bidi w:val="0"/>
              <w:rPr>
                <w:rFonts w:hint="default"/>
                <w:vertAlign w:val="baseline"/>
                <w:lang w:val="en-US" w:eastAsia="zh-CN"/>
              </w:rPr>
            </w:pPr>
            <w:r>
              <w:rPr>
                <w:rFonts w:hint="eastAsia"/>
                <w:vertAlign w:val="baseline"/>
                <w:lang w:val="en-US" w:eastAsia="zh-CN"/>
              </w:rPr>
              <w:t>单组电池容量</w:t>
            </w:r>
          </w:p>
        </w:tc>
        <w:tc>
          <w:tcPr>
            <w:tcW w:w="4261" w:type="dxa"/>
          </w:tcPr>
          <w:p w14:paraId="161F8EA9">
            <w:pPr>
              <w:numPr>
                <w:ilvl w:val="0"/>
                <w:numId w:val="0"/>
              </w:numPr>
              <w:bidi w:val="0"/>
              <w:rPr>
                <w:rFonts w:hint="default"/>
                <w:vertAlign w:val="baseline"/>
                <w:lang w:val="en-US" w:eastAsia="zh-CN"/>
              </w:rPr>
            </w:pPr>
            <w:r>
              <w:rPr>
                <w:rFonts w:hint="eastAsia"/>
                <w:vertAlign w:val="baseline"/>
                <w:lang w:val="en-US" w:eastAsia="zh-CN"/>
              </w:rPr>
              <w:t>该开关电源下多组电池，则用逗号隔开</w:t>
            </w:r>
          </w:p>
        </w:tc>
      </w:tr>
      <w:tr w14:paraId="392506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34393F">
            <w:pPr>
              <w:numPr>
                <w:ilvl w:val="0"/>
                <w:numId w:val="0"/>
              </w:numPr>
              <w:bidi w:val="0"/>
              <w:rPr>
                <w:rFonts w:hint="default"/>
                <w:vertAlign w:val="baseline"/>
                <w:lang w:val="en-US" w:eastAsia="zh-CN"/>
              </w:rPr>
            </w:pPr>
            <w:r>
              <w:rPr>
                <w:rFonts w:hint="eastAsia"/>
                <w:vertAlign w:val="baseline"/>
                <w:lang w:val="en-US" w:eastAsia="zh-CN"/>
              </w:rPr>
              <w:t>电池入网时间</w:t>
            </w:r>
          </w:p>
        </w:tc>
        <w:tc>
          <w:tcPr>
            <w:tcW w:w="4261" w:type="dxa"/>
          </w:tcPr>
          <w:p w14:paraId="3BFCF31B">
            <w:pPr>
              <w:numPr>
                <w:ilvl w:val="0"/>
                <w:numId w:val="0"/>
              </w:numPr>
              <w:bidi w:val="0"/>
              <w:rPr>
                <w:rFonts w:hint="default"/>
                <w:vertAlign w:val="baseline"/>
                <w:lang w:val="en-US" w:eastAsia="zh-CN"/>
              </w:rPr>
            </w:pPr>
            <w:r>
              <w:rPr>
                <w:rFonts w:hint="eastAsia"/>
                <w:vertAlign w:val="baseline"/>
                <w:lang w:val="en-US" w:eastAsia="zh-CN"/>
              </w:rPr>
              <w:t>该开关电源下多组电池，则用逗号隔开</w:t>
            </w:r>
          </w:p>
        </w:tc>
      </w:tr>
      <w:tr w14:paraId="21788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6E162F7">
            <w:pPr>
              <w:numPr>
                <w:ilvl w:val="0"/>
                <w:numId w:val="0"/>
              </w:numPr>
              <w:bidi w:val="0"/>
              <w:rPr>
                <w:rFonts w:hint="default"/>
                <w:vertAlign w:val="baseline"/>
                <w:lang w:val="en-US" w:eastAsia="zh-CN"/>
              </w:rPr>
            </w:pPr>
            <w:r>
              <w:rPr>
                <w:rFonts w:hint="eastAsia"/>
                <w:vertAlign w:val="baseline"/>
                <w:lang w:val="en-US" w:eastAsia="zh-CN"/>
              </w:rPr>
              <w:t>年限系数</w:t>
            </w:r>
          </w:p>
        </w:tc>
        <w:tc>
          <w:tcPr>
            <w:tcW w:w="4261" w:type="dxa"/>
          </w:tcPr>
          <w:p w14:paraId="63046B8E">
            <w:pPr>
              <w:numPr>
                <w:ilvl w:val="0"/>
                <w:numId w:val="0"/>
              </w:numPr>
              <w:bidi w:val="0"/>
              <w:rPr>
                <w:rFonts w:hint="default"/>
                <w:vertAlign w:val="baseline"/>
                <w:lang w:val="en-US" w:eastAsia="zh-CN"/>
              </w:rPr>
            </w:pPr>
            <w:r>
              <w:rPr>
                <w:rFonts w:hint="eastAsia"/>
                <w:vertAlign w:val="baseline"/>
                <w:lang w:val="en-US" w:eastAsia="zh-CN"/>
              </w:rPr>
              <w:t>该开关电源下多组电池，则用逗号隔开</w:t>
            </w:r>
          </w:p>
        </w:tc>
      </w:tr>
    </w:tbl>
    <w:p w14:paraId="289FD377">
      <w:pPr>
        <w:numPr>
          <w:ilvl w:val="0"/>
          <w:numId w:val="0"/>
        </w:numPr>
        <w:bidi w:val="0"/>
        <w:ind w:leftChars="0"/>
        <w:rPr>
          <w:rFonts w:hint="default"/>
          <w:lang w:val="en-US" w:eastAsia="zh-CN"/>
        </w:rPr>
      </w:pPr>
    </w:p>
    <w:p w14:paraId="1116ED2F">
      <w:pPr>
        <w:numPr>
          <w:ilvl w:val="0"/>
          <w:numId w:val="0"/>
        </w:numPr>
        <w:bidi w:val="0"/>
        <w:ind w:leftChars="0"/>
        <w:rPr>
          <w:rFonts w:hint="default"/>
          <w:lang w:val="en-US" w:eastAsia="zh-CN"/>
        </w:rPr>
      </w:pPr>
      <w:r>
        <w:rPr>
          <w:rFonts w:hint="eastAsia"/>
          <w:lang w:val="en-US" w:eastAsia="zh-CN"/>
        </w:rPr>
        <w:t>11、资源设备和超期服役详情要对上，以超期服役数据为准，不以综资数据为准（P1）</w:t>
      </w:r>
    </w:p>
    <w:p w14:paraId="136D72CA">
      <w:pPr>
        <w:numPr>
          <w:ilvl w:val="0"/>
          <w:numId w:val="0"/>
        </w:numPr>
        <w:bidi w:val="0"/>
        <w:ind w:leftChars="0"/>
        <w:rPr>
          <w:rFonts w:hint="default"/>
          <w:lang w:val="en-US" w:eastAsia="zh-CN"/>
        </w:rPr>
      </w:pPr>
      <w:r>
        <w:rPr>
          <w:rFonts w:hint="default"/>
          <w:lang w:val="en-US" w:eastAsia="zh-CN"/>
        </w:rPr>
        <w:drawing>
          <wp:inline distT="0" distB="0" distL="114300" distR="114300">
            <wp:extent cx="5267960" cy="2946400"/>
            <wp:effectExtent l="0" t="0" r="2540" b="0"/>
            <wp:docPr id="35" name="图片 35" descr="175334491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53344919034"/>
                    <pic:cNvPicPr>
                      <a:picLocks noChangeAspect="1"/>
                    </pic:cNvPicPr>
                  </pic:nvPicPr>
                  <pic:blipFill>
                    <a:blip r:embed="rId33"/>
                    <a:stretch>
                      <a:fillRect/>
                    </a:stretch>
                  </pic:blipFill>
                  <pic:spPr>
                    <a:xfrm>
                      <a:off x="0" y="0"/>
                      <a:ext cx="5267960" cy="2946400"/>
                    </a:xfrm>
                    <a:prstGeom prst="rect">
                      <a:avLst/>
                    </a:prstGeom>
                  </pic:spPr>
                </pic:pic>
              </a:graphicData>
            </a:graphic>
          </wp:inline>
        </w:drawing>
      </w:r>
    </w:p>
    <w:p w14:paraId="24D6DB1F">
      <w:pPr>
        <w:numPr>
          <w:ilvl w:val="0"/>
          <w:numId w:val="0"/>
        </w:numPr>
        <w:bidi w:val="0"/>
        <w:ind w:leftChars="0"/>
        <w:rPr>
          <w:rFonts w:hint="default"/>
          <w:lang w:val="en-US" w:eastAsia="zh-CN"/>
        </w:rPr>
      </w:pPr>
      <w:r>
        <w:rPr>
          <w:rFonts w:hint="eastAsia"/>
          <w:lang w:val="en-US" w:eastAsia="zh-CN"/>
        </w:rPr>
        <w:t>12、这个站，超期服役有设备没超期，但为啥机房健康度里超期服役设备超期是100%（P1）</w:t>
      </w:r>
    </w:p>
    <w:p w14:paraId="3D93CA2C">
      <w:pPr>
        <w:numPr>
          <w:ilvl w:val="0"/>
          <w:numId w:val="0"/>
        </w:numPr>
        <w:bidi w:val="0"/>
        <w:ind w:leftChars="0"/>
        <w:rPr>
          <w:rFonts w:hint="eastAsia"/>
          <w:lang w:val="en-US" w:eastAsia="zh-CN"/>
        </w:rPr>
      </w:pPr>
      <w:r>
        <w:rPr>
          <w:rFonts w:hint="eastAsia"/>
          <w:lang w:val="en-US" w:eastAsia="zh-CN"/>
        </w:rPr>
        <w:drawing>
          <wp:inline distT="0" distB="0" distL="114300" distR="114300">
            <wp:extent cx="5268595" cy="2432050"/>
            <wp:effectExtent l="0" t="0" r="1905" b="6350"/>
            <wp:docPr id="37" name="图片 37" descr="17533451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753345104956"/>
                    <pic:cNvPicPr>
                      <a:picLocks noChangeAspect="1"/>
                    </pic:cNvPicPr>
                  </pic:nvPicPr>
                  <pic:blipFill>
                    <a:blip r:embed="rId34"/>
                    <a:stretch>
                      <a:fillRect/>
                    </a:stretch>
                  </pic:blipFill>
                  <pic:spPr>
                    <a:xfrm>
                      <a:off x="0" y="0"/>
                      <a:ext cx="5268595" cy="2432050"/>
                    </a:xfrm>
                    <a:prstGeom prst="rect">
                      <a:avLst/>
                    </a:prstGeom>
                  </pic:spPr>
                </pic:pic>
              </a:graphicData>
            </a:graphic>
          </wp:inline>
        </w:drawing>
      </w:r>
    </w:p>
    <w:p w14:paraId="055B0282">
      <w:pPr>
        <w:numPr>
          <w:ilvl w:val="0"/>
          <w:numId w:val="0"/>
        </w:numPr>
        <w:bidi w:val="0"/>
        <w:ind w:leftChars="0"/>
        <w:rPr>
          <w:rFonts w:hint="default"/>
          <w:lang w:val="en-US" w:eastAsia="zh-CN"/>
        </w:rPr>
      </w:pPr>
      <w:r>
        <w:rPr>
          <w:rFonts w:hint="default"/>
          <w:lang w:val="en-US" w:eastAsia="zh-CN"/>
        </w:rPr>
        <w:drawing>
          <wp:inline distT="0" distB="0" distL="114300" distR="114300">
            <wp:extent cx="5269230" cy="2795270"/>
            <wp:effectExtent l="0" t="0" r="1270" b="11430"/>
            <wp:docPr id="36" name="图片 36" descr="175334505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753345059919"/>
                    <pic:cNvPicPr>
                      <a:picLocks noChangeAspect="1"/>
                    </pic:cNvPicPr>
                  </pic:nvPicPr>
                  <pic:blipFill>
                    <a:blip r:embed="rId35"/>
                    <a:stretch>
                      <a:fillRect/>
                    </a:stretch>
                  </pic:blipFill>
                  <pic:spPr>
                    <a:xfrm>
                      <a:off x="0" y="0"/>
                      <a:ext cx="5269230" cy="2795270"/>
                    </a:xfrm>
                    <a:prstGeom prst="rect">
                      <a:avLst/>
                    </a:prstGeom>
                  </pic:spPr>
                </pic:pic>
              </a:graphicData>
            </a:graphic>
          </wp:inline>
        </w:drawing>
      </w:r>
    </w:p>
    <w:p w14:paraId="3E8F7B3D">
      <w:pPr>
        <w:numPr>
          <w:ilvl w:val="0"/>
          <w:numId w:val="4"/>
        </w:numPr>
        <w:bidi w:val="0"/>
        <w:ind w:leftChars="0"/>
        <w:rPr>
          <w:rFonts w:hint="eastAsia"/>
          <w:lang w:val="en-US" w:eastAsia="zh-CN"/>
        </w:rPr>
      </w:pPr>
      <w:r>
        <w:rPr>
          <w:rFonts w:hint="eastAsia"/>
          <w:lang w:val="en-US" w:eastAsia="zh-CN"/>
        </w:rPr>
        <w:t>所有跳转，这些跳转对应的报表能否做成自适应（P1）</w:t>
      </w:r>
    </w:p>
    <w:p w14:paraId="0BFF2BEF">
      <w:pPr>
        <w:numPr>
          <w:ilvl w:val="0"/>
          <w:numId w:val="0"/>
        </w:numPr>
        <w:bidi w:val="0"/>
        <w:rPr>
          <w:rFonts w:hint="eastAsia"/>
          <w:lang w:val="en-US" w:eastAsia="zh-CN"/>
        </w:rPr>
      </w:pPr>
      <w:r>
        <w:rPr>
          <w:rFonts w:hint="eastAsia"/>
          <w:lang w:val="en-US" w:eastAsia="zh-CN"/>
        </w:rPr>
        <w:drawing>
          <wp:inline distT="0" distB="0" distL="114300" distR="114300">
            <wp:extent cx="5272405" cy="2230755"/>
            <wp:effectExtent l="0" t="0" r="10795" b="4445"/>
            <wp:docPr id="40" name="图片 40" descr="175366883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753668833410"/>
                    <pic:cNvPicPr>
                      <a:picLocks noChangeAspect="1"/>
                    </pic:cNvPicPr>
                  </pic:nvPicPr>
                  <pic:blipFill>
                    <a:blip r:embed="rId36"/>
                    <a:stretch>
                      <a:fillRect/>
                    </a:stretch>
                  </pic:blipFill>
                  <pic:spPr>
                    <a:xfrm>
                      <a:off x="0" y="0"/>
                      <a:ext cx="5272405" cy="2230755"/>
                    </a:xfrm>
                    <a:prstGeom prst="rect">
                      <a:avLst/>
                    </a:prstGeom>
                  </pic:spPr>
                </pic:pic>
              </a:graphicData>
            </a:graphic>
          </wp:inline>
        </w:drawing>
      </w:r>
    </w:p>
    <w:p w14:paraId="6F49AD1F">
      <w:pPr>
        <w:numPr>
          <w:ilvl w:val="0"/>
          <w:numId w:val="0"/>
        </w:numPr>
        <w:bidi w:val="0"/>
        <w:rPr>
          <w:rFonts w:hint="default"/>
          <w:lang w:val="en-US" w:eastAsia="zh-CN"/>
        </w:rPr>
      </w:pPr>
      <w:r>
        <w:rPr>
          <w:rFonts w:hint="eastAsia"/>
          <w:lang w:val="en-US" w:eastAsia="zh-CN"/>
        </w:rPr>
        <w:t>比如超期服役，有些字段宽有些字段窄，字段内容少的可能也宽，能否根据字段内容自适应宽度，或者双击一下列能把隐藏内容展现出来（P1）</w:t>
      </w:r>
    </w:p>
    <w:p w14:paraId="3C56A029">
      <w:pPr>
        <w:numPr>
          <w:ilvl w:val="0"/>
          <w:numId w:val="0"/>
        </w:numPr>
        <w:bidi w:val="0"/>
        <w:rPr>
          <w:rFonts w:hint="default"/>
          <w:lang w:val="en-US" w:eastAsia="zh-CN"/>
        </w:rPr>
      </w:pPr>
      <w:r>
        <w:rPr>
          <w:rFonts w:hint="default"/>
          <w:lang w:val="en-US" w:eastAsia="zh-CN"/>
        </w:rPr>
        <w:drawing>
          <wp:inline distT="0" distB="0" distL="114300" distR="114300">
            <wp:extent cx="5266690" cy="2256790"/>
            <wp:effectExtent l="0" t="0" r="3810" b="3810"/>
            <wp:docPr id="39" name="图片 39" descr="175366875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753668758926"/>
                    <pic:cNvPicPr>
                      <a:picLocks noChangeAspect="1"/>
                    </pic:cNvPicPr>
                  </pic:nvPicPr>
                  <pic:blipFill>
                    <a:blip r:embed="rId37"/>
                    <a:stretch>
                      <a:fillRect/>
                    </a:stretch>
                  </pic:blipFill>
                  <pic:spPr>
                    <a:xfrm>
                      <a:off x="0" y="0"/>
                      <a:ext cx="5266690" cy="225679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949F3BA"/>
    <w:multiLevelType w:val="singleLevel"/>
    <w:tmpl w:val="3949F3BA"/>
    <w:lvl w:ilvl="0" w:tentative="0">
      <w:start w:val="5"/>
      <w:numFmt w:val="decimal"/>
      <w:suff w:val="nothing"/>
      <w:lvlText w:val="%1、"/>
      <w:lvlJc w:val="left"/>
    </w:lvl>
  </w:abstractNum>
  <w:abstractNum w:abstractNumId="1">
    <w:nsid w:val="56FE53FC"/>
    <w:multiLevelType w:val="singleLevel"/>
    <w:tmpl w:val="56FE53FC"/>
    <w:lvl w:ilvl="0" w:tentative="0">
      <w:start w:val="1"/>
      <w:numFmt w:val="decimal"/>
      <w:suff w:val="nothing"/>
      <w:lvlText w:val="%1、"/>
      <w:lvlJc w:val="left"/>
    </w:lvl>
  </w:abstractNum>
  <w:abstractNum w:abstractNumId="2">
    <w:nsid w:val="7BBDC165"/>
    <w:multiLevelType w:val="singleLevel"/>
    <w:tmpl w:val="7BBDC165"/>
    <w:lvl w:ilvl="0" w:tentative="0">
      <w:start w:val="1"/>
      <w:numFmt w:val="chineseCounting"/>
      <w:suff w:val="nothing"/>
      <w:lvlText w:val="%1、"/>
      <w:lvlJc w:val="left"/>
      <w:rPr>
        <w:rFonts w:hint="eastAsia"/>
      </w:rPr>
    </w:lvl>
  </w:abstractNum>
  <w:abstractNum w:abstractNumId="3">
    <w:nsid w:val="7DB05C29"/>
    <w:multiLevelType w:val="singleLevel"/>
    <w:tmpl w:val="7DB05C29"/>
    <w:lvl w:ilvl="0" w:tentative="0">
      <w:start w:val="13"/>
      <w:numFmt w:val="decimal"/>
      <w:suff w:val="nothing"/>
      <w:lvlText w:val="%1、"/>
      <w:lvlJc w:val="left"/>
    </w:lvl>
  </w:abstractNum>
  <w:num w:numId="1">
    <w:abstractNumId w:val="2"/>
  </w:num>
  <w:num w:numId="2">
    <w:abstractNumId w:val="0"/>
  </w:num>
  <w:num w:numId="3">
    <w:abstractNumId w:val="1"/>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iezhuhua">
    <w15:presenceInfo w15:providerId="None" w15:userId="xiezhuhu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071F71"/>
    <w:rsid w:val="06DD5084"/>
    <w:rsid w:val="07570306"/>
    <w:rsid w:val="0973222C"/>
    <w:rsid w:val="0C737429"/>
    <w:rsid w:val="13845891"/>
    <w:rsid w:val="1399464B"/>
    <w:rsid w:val="16CC07F8"/>
    <w:rsid w:val="183A72AB"/>
    <w:rsid w:val="1AAE7552"/>
    <w:rsid w:val="215025B4"/>
    <w:rsid w:val="237B6D4F"/>
    <w:rsid w:val="287D1EE1"/>
    <w:rsid w:val="2D9B00E0"/>
    <w:rsid w:val="3000652E"/>
    <w:rsid w:val="31892B2B"/>
    <w:rsid w:val="35033E04"/>
    <w:rsid w:val="39E84962"/>
    <w:rsid w:val="3FA54DF8"/>
    <w:rsid w:val="426B07E1"/>
    <w:rsid w:val="4AE5116D"/>
    <w:rsid w:val="4B393DA3"/>
    <w:rsid w:val="4D6E1D22"/>
    <w:rsid w:val="518467C0"/>
    <w:rsid w:val="51A105FC"/>
    <w:rsid w:val="531910E2"/>
    <w:rsid w:val="552C3E42"/>
    <w:rsid w:val="575256B8"/>
    <w:rsid w:val="57F533C4"/>
    <w:rsid w:val="5897614C"/>
    <w:rsid w:val="597D381E"/>
    <w:rsid w:val="59FC01B8"/>
    <w:rsid w:val="5D542564"/>
    <w:rsid w:val="5E7116E7"/>
    <w:rsid w:val="5EB8251C"/>
    <w:rsid w:val="61055342"/>
    <w:rsid w:val="61CF0031"/>
    <w:rsid w:val="6B81515F"/>
    <w:rsid w:val="6DD06E42"/>
    <w:rsid w:val="72650309"/>
    <w:rsid w:val="7B7B0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microsoft.com/office/2011/relationships/people" Target="people.xml"/><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Pages>
  <Words>419</Words>
  <Characters>423</Characters>
  <Lines>0</Lines>
  <Paragraphs>0</Paragraphs>
  <TotalTime>484</TotalTime>
  <ScaleCrop>false</ScaleCrop>
  <LinksUpToDate>false</LinksUpToDate>
  <CharactersWithSpaces>441</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2025-06-09T07:03:00Z</dcterms:created>
  <dc:creator>xiezhuhua</dc:creator>
  <cp:lastModifiedBy>Sun</cp:lastModifiedBy>
  <dcterms:modified xsi:type="dcterms:W3CDTF">2025-08-12T07:25:37Z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9D71D670C8564531AEAE84E0ABBE61C9</vt:lpwstr>
  </property>
  <property fmtid="{D5CDD505-2E9C-101B-9397-08002B2CF9AE}" pid="4" name="KSOTemplateDocerSaveRecord">
    <vt:lpwstr>eyJoZGlkIjoiZWZlMzEyMTA5ZDE3MjNjOWFhYmIzMDY3OGIzOGM4YjUiLCJ1c2VySWQiOiIxNDAxNTEzMTI3In0=</vt:lpwstr>
  </property>
</Properties>
</file>